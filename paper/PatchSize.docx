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7DC4F7B4" w:rsidR="00C937A5" w:rsidRPr="00AB2D0C" w:rsidRDefault="00000000">
      <w:pPr>
        <w:jc w:val="center"/>
        <w:rPr>
          <w:sz w:val="36"/>
          <w:szCs w:val="36"/>
        </w:rPr>
      </w:pPr>
      <w:r w:rsidRPr="00AB2D0C">
        <w:rPr>
          <w:sz w:val="48"/>
          <w:szCs w:val="48"/>
        </w:rPr>
        <w:t>Ecosystem size mediates the effects of resource flows on biodiversity and ecosystem function at different scales</w:t>
      </w:r>
      <w:r w:rsidR="00A62875">
        <w:rPr>
          <w:sz w:val="48"/>
          <w:szCs w:val="48"/>
        </w:rPr>
        <w:t>.</w:t>
      </w:r>
    </w:p>
    <w:p w14:paraId="75F345A6" w14:textId="77777777" w:rsidR="00C937A5" w:rsidRPr="00AB2D0C" w:rsidRDefault="00C937A5">
      <w:pPr>
        <w:spacing w:line="480" w:lineRule="auto"/>
      </w:pPr>
    </w:p>
    <w:p w14:paraId="10C3DEEE" w14:textId="2A5E4D23" w:rsidR="00C937A5" w:rsidRPr="009A34B8" w:rsidRDefault="00000000">
      <w:pPr>
        <w:spacing w:line="480" w:lineRule="auto"/>
        <w:rPr>
          <w:vertAlign w:val="superscript"/>
          <w:lang w:val="it-IT"/>
        </w:rPr>
      </w:pPr>
      <w:r w:rsidRPr="009A34B8">
        <w:rPr>
          <w:lang w:val="it-IT"/>
        </w:rPr>
        <w:t>Emanuele Giacomuzzo</w:t>
      </w:r>
      <w:r w:rsidRPr="009A34B8">
        <w:rPr>
          <w:vertAlign w:val="superscript"/>
          <w:lang w:val="it-IT"/>
        </w:rPr>
        <w:t>1,</w:t>
      </w:r>
      <w:ins w:id="0" w:author="Emanuele Giacomuzzo" w:date="2024-03-20T15:34:00Z">
        <w:r w:rsidR="00372BE1" w:rsidRPr="009A34B8">
          <w:rPr>
            <w:vertAlign w:val="superscript"/>
            <w:lang w:val="it-IT"/>
          </w:rPr>
          <w:t>2</w:t>
        </w:r>
        <w:r w:rsidR="00372BE1">
          <w:rPr>
            <w:vertAlign w:val="superscript"/>
            <w:lang w:val="it-IT"/>
          </w:rPr>
          <w:t>,</w:t>
        </w:r>
        <w:r w:rsidR="00372BE1" w:rsidRPr="009A34B8">
          <w:rPr>
            <w:vertAlign w:val="superscript"/>
            <w:lang w:val="it-IT"/>
          </w:rPr>
          <w:t xml:space="preserve"> *</w:t>
        </w:r>
      </w:ins>
      <w:r w:rsidRPr="009A34B8">
        <w:rPr>
          <w:lang w:val="it-IT"/>
        </w:rPr>
        <w:t>, Tianna Peller</w:t>
      </w:r>
      <w:r w:rsidRPr="009A34B8">
        <w:rPr>
          <w:vertAlign w:val="superscript"/>
          <w:lang w:val="it-IT"/>
        </w:rPr>
        <w:t>1,2</w:t>
      </w:r>
      <w:r w:rsidRPr="009A34B8">
        <w:rPr>
          <w:lang w:val="it-IT"/>
        </w:rPr>
        <w:t>, Isabelle Gounand</w:t>
      </w:r>
      <w:r w:rsidRPr="009A34B8">
        <w:rPr>
          <w:vertAlign w:val="superscript"/>
          <w:lang w:val="it-IT"/>
        </w:rPr>
        <w:t>3</w:t>
      </w:r>
      <w:r w:rsidRPr="009A34B8">
        <w:rPr>
          <w:lang w:val="it-IT"/>
        </w:rPr>
        <w:t>, Florian Altermatt</w:t>
      </w:r>
      <w:r w:rsidRPr="009A34B8">
        <w:rPr>
          <w:vertAlign w:val="superscript"/>
          <w:lang w:val="it-IT"/>
        </w:rPr>
        <w:t>1,</w:t>
      </w:r>
      <w:ins w:id="1" w:author="Emanuele Giacomuzzo" w:date="2024-03-20T15:35:00Z">
        <w:r w:rsidR="00372BE1" w:rsidRPr="009A34B8">
          <w:rPr>
            <w:vertAlign w:val="superscript"/>
            <w:lang w:val="it-IT"/>
          </w:rPr>
          <w:t>2</w:t>
        </w:r>
        <w:r w:rsidR="00372BE1">
          <w:rPr>
            <w:vertAlign w:val="superscript"/>
            <w:lang w:val="it-IT"/>
          </w:rPr>
          <w:t>, *</w:t>
        </w:r>
      </w:ins>
    </w:p>
    <w:p w14:paraId="454BFA0C" w14:textId="77777777" w:rsidR="00C937A5" w:rsidRPr="009A34B8" w:rsidRDefault="00C937A5">
      <w:pPr>
        <w:spacing w:line="480" w:lineRule="auto"/>
        <w:rPr>
          <w:lang w:val="it-IT"/>
        </w:rPr>
      </w:pPr>
    </w:p>
    <w:p w14:paraId="0EC470EF" w14:textId="77777777" w:rsidR="00C937A5" w:rsidRPr="00AB2D0C" w:rsidRDefault="00000000">
      <w:pPr>
        <w:spacing w:line="480" w:lineRule="auto"/>
      </w:pPr>
      <w:r w:rsidRPr="00AB2D0C">
        <w:t>1 Department of Evolutionary Biology and Environmental Studies, University of Zurich, Zurich, Switzerland</w:t>
      </w:r>
    </w:p>
    <w:p w14:paraId="212D3ABF" w14:textId="77777777" w:rsidR="00C937A5" w:rsidRPr="00AB2D0C" w:rsidRDefault="00000000">
      <w:pPr>
        <w:spacing w:line="480" w:lineRule="auto"/>
      </w:pPr>
      <w:r w:rsidRPr="00AB2D0C">
        <w:t>2 Department of Aquatic Ecology, Eawag: Swiss Federal Institute of Aquatic Science and Technology, Dübendorf, Switzerland</w:t>
      </w:r>
    </w:p>
    <w:p w14:paraId="5F337485" w14:textId="77777777" w:rsidR="00C937A5" w:rsidRPr="00AB2D0C" w:rsidRDefault="00000000">
      <w:pPr>
        <w:spacing w:line="480" w:lineRule="auto"/>
      </w:pPr>
      <w:r w:rsidRPr="00AB2D0C">
        <w:t>3 Institut d'écologie et des sciences de l'environnement (iEES Paris), Sorbonne Université, CNRS, UPEC, CNRS, IRD, INRA, Paris, France</w:t>
      </w:r>
    </w:p>
    <w:p w14:paraId="20055A8B" w14:textId="2EEBA8B9" w:rsidR="00C937A5" w:rsidRPr="00AB2D0C" w:rsidRDefault="00000000">
      <w:pPr>
        <w:spacing w:line="480" w:lineRule="auto"/>
      </w:pPr>
      <w:r w:rsidRPr="00AB2D0C">
        <w:t>* Corresponding author</w:t>
      </w:r>
      <w:r w:rsidR="009C1392">
        <w:t>s</w:t>
      </w:r>
      <w:r w:rsidRPr="00AB2D0C">
        <w:t xml:space="preserve">: Emanuele.Giacomuzzo@eawag.ch </w:t>
      </w:r>
      <w:r w:rsidR="009C1392">
        <w:t xml:space="preserve">and </w:t>
      </w:r>
      <w:hyperlink r:id="rId9" w:history="1">
        <w:r w:rsidR="009C1392" w:rsidRPr="0092282A">
          <w:rPr>
            <w:rStyle w:val="Hyperlink"/>
          </w:rPr>
          <w:t>Florian.Altermatt@ieu.uzh.ch</w:t>
        </w:r>
      </w:hyperlink>
    </w:p>
    <w:p w14:paraId="086F564C" w14:textId="77777777" w:rsidR="00C937A5" w:rsidRPr="00AB2D0C" w:rsidRDefault="00C937A5">
      <w:pPr>
        <w:spacing w:line="480" w:lineRule="auto"/>
      </w:pPr>
    </w:p>
    <w:p w14:paraId="324E663F" w14:textId="77777777" w:rsidR="00C937A5" w:rsidRPr="00AB2D0C" w:rsidRDefault="00000000">
      <w:r w:rsidRPr="00AB2D0C">
        <w:br w:type="page"/>
      </w:r>
    </w:p>
    <w:p w14:paraId="04B5410D" w14:textId="77777777"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lastRenderedPageBreak/>
        <w:t>Journal: Ecology Letters</w:t>
      </w:r>
    </w:p>
    <w:p w14:paraId="388D521C" w14:textId="77777777" w:rsidR="00C937A5" w:rsidRPr="00AB2D0C" w:rsidRDefault="00000000">
      <w:pPr>
        <w:numPr>
          <w:ilvl w:val="0"/>
          <w:numId w:val="2"/>
        </w:numPr>
        <w:pBdr>
          <w:top w:val="nil"/>
          <w:left w:val="nil"/>
          <w:bottom w:val="nil"/>
          <w:right w:val="nil"/>
          <w:between w:val="nil"/>
        </w:pBdr>
        <w:spacing w:line="480" w:lineRule="auto"/>
        <w:rPr>
          <w:color w:val="000000"/>
        </w:rPr>
      </w:pPr>
      <w:commentRangeStart w:id="2"/>
      <w:r w:rsidRPr="00AB2D0C">
        <w:rPr>
          <w:color w:val="000000"/>
        </w:rPr>
        <w:t>Article type: Letter</w:t>
      </w:r>
      <w:commentRangeEnd w:id="2"/>
      <w:r w:rsidR="001C7449">
        <w:rPr>
          <w:rStyle w:val="CommentReference"/>
        </w:rPr>
        <w:commentReference w:id="2"/>
      </w:r>
    </w:p>
    <w:p w14:paraId="2093D377" w14:textId="77777777"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t>Short running title (abbreviated form of title of less than 45 characters including spaces): Size affects diversity through resource flows.</w:t>
      </w:r>
    </w:p>
    <w:p w14:paraId="62244728" w14:textId="5D3C9624"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t xml:space="preserve">Number of words in the abstract (maximum 150): </w:t>
      </w:r>
    </w:p>
    <w:p w14:paraId="24CABBF3" w14:textId="03F35713"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t>Number of words in the main text (excluding abstract, acknowledgements, references, table, and figure legends</w:t>
      </w:r>
      <w:ins w:id="3" w:author="Emanuele Giacomuzzo" w:date="2024-03-20T15:39:00Z">
        <w:r w:rsidR="00676D68">
          <w:rPr>
            <w:color w:val="000000"/>
          </w:rPr>
          <w:t>, max 5000</w:t>
        </w:r>
      </w:ins>
      <w:r w:rsidRPr="00AB2D0C">
        <w:rPr>
          <w:color w:val="000000"/>
        </w:rPr>
        <w:t xml:space="preserve">): </w:t>
      </w:r>
    </w:p>
    <w:p w14:paraId="10991AC5" w14:textId="77777777"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t xml:space="preserve">Number of words in each text box: no text box </w:t>
      </w:r>
    </w:p>
    <w:p w14:paraId="5CA4A19A" w14:textId="6DA5CF27"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t xml:space="preserve">Number of figures: </w:t>
      </w:r>
    </w:p>
    <w:p w14:paraId="32D866F7" w14:textId="6ED8762B"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t xml:space="preserve">Number of references: </w:t>
      </w:r>
    </w:p>
    <w:p w14:paraId="32F2D94A" w14:textId="15B64F43" w:rsidR="00C937A5" w:rsidRPr="00AB2D0C" w:rsidRDefault="00000000">
      <w:pPr>
        <w:numPr>
          <w:ilvl w:val="0"/>
          <w:numId w:val="2"/>
        </w:numPr>
        <w:pBdr>
          <w:top w:val="nil"/>
          <w:left w:val="nil"/>
          <w:bottom w:val="nil"/>
          <w:right w:val="nil"/>
          <w:between w:val="nil"/>
        </w:pBdr>
        <w:spacing w:line="480" w:lineRule="auto"/>
        <w:rPr>
          <w:color w:val="000000"/>
        </w:rPr>
      </w:pPr>
      <w:r w:rsidRPr="00AB2D0C">
        <w:rPr>
          <w:color w:val="000000"/>
        </w:rPr>
        <w:t xml:space="preserve">Number of figures, tables, and text boxes: </w:t>
      </w:r>
    </w:p>
    <w:p w14:paraId="2986B145" w14:textId="77777777" w:rsidR="00C937A5" w:rsidRPr="00AB2D0C" w:rsidRDefault="00C937A5">
      <w:pPr>
        <w:spacing w:line="480" w:lineRule="auto"/>
      </w:pPr>
    </w:p>
    <w:p w14:paraId="2F4B5F30" w14:textId="77777777" w:rsidR="00C937A5" w:rsidRPr="00AB2D0C" w:rsidRDefault="00000000">
      <w:pPr>
        <w:spacing w:line="480" w:lineRule="auto"/>
      </w:pPr>
      <w:r w:rsidRPr="00AB2D0C">
        <w:t>Statement of authorship: All authors designed the study. EG performed the experiment and analysed the data. EG wrote the first draft of the manuscript, and all authors contributed substantially to revisions.</w:t>
      </w:r>
    </w:p>
    <w:p w14:paraId="798F73F9" w14:textId="77777777" w:rsidR="00C937A5" w:rsidRPr="00AB2D0C" w:rsidRDefault="00C937A5">
      <w:pPr>
        <w:spacing w:line="480" w:lineRule="auto"/>
      </w:pPr>
    </w:p>
    <w:p w14:paraId="0F6118DD" w14:textId="77777777" w:rsidR="00C937A5" w:rsidRPr="00AB2D0C" w:rsidRDefault="00000000">
      <w:pPr>
        <w:spacing w:line="480" w:lineRule="auto"/>
      </w:pPr>
      <w:r w:rsidRPr="00AB2D0C">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AB2D0C" w:rsidRDefault="00000000">
      <w:pPr>
        <w:spacing w:line="480" w:lineRule="auto"/>
      </w:pPr>
      <w:r w:rsidRPr="00AB2D0C">
        <w:br w:type="page"/>
      </w:r>
    </w:p>
    <w:p w14:paraId="700863AF" w14:textId="77777777" w:rsidR="00C937A5" w:rsidRPr="00AB2D0C" w:rsidRDefault="00000000">
      <w:pPr>
        <w:rPr>
          <w:b/>
        </w:rPr>
      </w:pPr>
      <w:commentRangeStart w:id="4"/>
      <w:r w:rsidRPr="00AB2D0C">
        <w:rPr>
          <w:b/>
        </w:rPr>
        <w:lastRenderedPageBreak/>
        <w:t>Abstract</w:t>
      </w:r>
      <w:commentRangeEnd w:id="4"/>
      <w:r w:rsidR="00DF46B4">
        <w:rPr>
          <w:rStyle w:val="CommentReference"/>
        </w:rPr>
        <w:commentReference w:id="4"/>
      </w:r>
    </w:p>
    <w:p w14:paraId="0CE5270A" w14:textId="77777777" w:rsidR="00C937A5" w:rsidRPr="00AB2D0C" w:rsidRDefault="00C937A5"/>
    <w:p w14:paraId="4E1764DA" w14:textId="08461F9F" w:rsidR="00C937A5" w:rsidRPr="00AB2D0C" w:rsidRDefault="00000000">
      <w:pPr>
        <w:spacing w:line="480" w:lineRule="auto"/>
      </w:pPr>
      <w:r w:rsidRPr="00AB2D0C">
        <w:t>Ecosystem size is a key factor driving biodiversity</w:t>
      </w:r>
      <w:r w:rsidR="004550F0" w:rsidRPr="00AB2D0C">
        <w:t xml:space="preserve"> and ecosystem function</w:t>
      </w:r>
      <w:r w:rsidRPr="00AB2D0C">
        <w:t>. Larger ecosystems contain more species and can be hubs of dispersal and resource flows in</w:t>
      </w:r>
      <w:del w:id="5" w:author="Emanuele Giacomuzzo" w:date="2024-03-21T11:25:00Z">
        <w:r w:rsidRPr="00AB2D0C" w:rsidDel="000630A6">
          <w:delText xml:space="preserve"> a</w:delText>
        </w:r>
      </w:del>
      <w:r w:rsidRPr="00AB2D0C">
        <w:t xml:space="preserve"> network</w:t>
      </w:r>
      <w:ins w:id="6" w:author="Emanuele Giacomuzzo" w:date="2024-03-21T11:25:00Z">
        <w:r w:rsidR="000630A6">
          <w:t>s</w:t>
        </w:r>
      </w:ins>
      <w:r w:rsidRPr="00AB2D0C">
        <w:t xml:space="preserve"> of multiple ecosystems. However, whether </w:t>
      </w:r>
      <w:r w:rsidR="009C1392">
        <w:t xml:space="preserve">and how </w:t>
      </w:r>
      <w:r w:rsidRPr="00AB2D0C">
        <w:t xml:space="preserve">ecosystem size and resource flows interact to affect biodiversity </w:t>
      </w:r>
      <w:r w:rsidR="00413D69" w:rsidRPr="00AB2D0C">
        <w:t xml:space="preserve">and ecosystem </w:t>
      </w:r>
      <w:r w:rsidR="002A0F81" w:rsidRPr="00AB2D0C">
        <w:t>function</w:t>
      </w:r>
      <w:r w:rsidR="00413D69" w:rsidRPr="00AB2D0C">
        <w:t xml:space="preserve"> </w:t>
      </w:r>
      <w:r w:rsidRPr="00AB2D0C">
        <w:t xml:space="preserve">has been </w:t>
      </w:r>
      <w:r w:rsidR="009C1392">
        <w:t xml:space="preserve">largely </w:t>
      </w:r>
      <w:commentRangeStart w:id="7"/>
      <w:r w:rsidRPr="00AB2D0C">
        <w:t>overlooked</w:t>
      </w:r>
      <w:commentRangeEnd w:id="7"/>
      <w:r w:rsidR="009C1392">
        <w:rPr>
          <w:rStyle w:val="CommentReference"/>
        </w:rPr>
        <w:commentReference w:id="7"/>
      </w:r>
      <w:r w:rsidRPr="00AB2D0C">
        <w:t xml:space="preserve">. Here, we investigated </w:t>
      </w:r>
      <w:r w:rsidR="009C1392">
        <w:t>how</w:t>
      </w:r>
      <w:r w:rsidRPr="00AB2D0C">
        <w:t xml:space="preserve"> ecosystem size asymmetry </w:t>
      </w:r>
      <w:r w:rsidR="009C1392">
        <w:t>affects</w:t>
      </w:r>
      <w:r w:rsidRPr="00AB2D0C">
        <w:t xml:space="preserve"> biodiversity </w:t>
      </w:r>
      <w:ins w:id="8" w:author="Emanuele Giacomuzzo" w:date="2024-03-21T11:04:00Z">
        <w:r w:rsidR="00507068">
          <w:t xml:space="preserve">and function </w:t>
        </w:r>
      </w:ins>
      <w:r w:rsidRPr="00AB2D0C">
        <w:t>of two-</w:t>
      </w:r>
      <w:del w:id="9" w:author="Emanuele Giacomuzzo" w:date="2024-03-21T11:04:00Z">
        <w:r w:rsidRPr="00AB2D0C" w:rsidDel="00C02450">
          <w:delText xml:space="preserve">ecosystem </w:delText>
        </w:r>
      </w:del>
      <w:ins w:id="10" w:author="Emanuele Giacomuzzo" w:date="2024-03-21T11:04:00Z">
        <w:r w:rsidR="00C02450">
          <w:t>patch</w:t>
        </w:r>
        <w:r w:rsidR="00C02450" w:rsidRPr="00AB2D0C">
          <w:t xml:space="preserve"> </w:t>
        </w:r>
      </w:ins>
      <w:r w:rsidRPr="00AB2D0C">
        <w:t xml:space="preserve">meta-ecosystems connected through flows of non-living resources. We conducted </w:t>
      </w:r>
      <w:del w:id="11" w:author="Emanuele Giacomuzzo" w:date="2024-03-21T11:22:00Z">
        <w:r w:rsidRPr="00AB2D0C" w:rsidDel="00DC0E43">
          <w:delText xml:space="preserve">highly replicated </w:delText>
        </w:r>
      </w:del>
      <w:r w:rsidRPr="00AB2D0C">
        <w:t xml:space="preserve">microcosm experiments, mimicking resource flows between ecosystems </w:t>
      </w:r>
      <w:r w:rsidR="009C1392">
        <w:t>of different size</w:t>
      </w:r>
      <w:ins w:id="12" w:author="Emanuele Giacomuzzo" w:date="2024-03-21T11:22:00Z">
        <w:r w:rsidR="00A87D46">
          <w:t>s</w:t>
        </w:r>
      </w:ins>
      <w:r w:rsidR="009C1392">
        <w:t>, yet otherwise being identical</w:t>
      </w:r>
      <w:r w:rsidRPr="00AB2D0C">
        <w:t xml:space="preserve">. We found that meta-ecosystems with asymmetric ecosystem sizes had higher β-diversity but lower α-diversity </w:t>
      </w:r>
      <w:r w:rsidR="007E33DF" w:rsidRPr="00AB2D0C">
        <w:t xml:space="preserve">and ecosystem </w:t>
      </w:r>
      <w:r w:rsidR="001B1D75" w:rsidRPr="00AB2D0C">
        <w:t>function</w:t>
      </w:r>
      <w:r w:rsidR="007E33DF" w:rsidRPr="00AB2D0C">
        <w:t xml:space="preserve"> (total biomass) </w:t>
      </w:r>
      <w:r w:rsidRPr="00AB2D0C">
        <w:t xml:space="preserve">than their </w:t>
      </w:r>
      <w:r w:rsidR="00A0124E">
        <w:t>unconnected</w:t>
      </w:r>
      <w:commentRangeStart w:id="13"/>
      <w:commentRangeEnd w:id="13"/>
      <w:r w:rsidR="009C1392">
        <w:rPr>
          <w:rStyle w:val="CommentReference"/>
        </w:rPr>
        <w:commentReference w:id="13"/>
      </w:r>
      <w:r w:rsidRPr="00AB2D0C">
        <w:t xml:space="preserve"> counterparts</w:t>
      </w:r>
      <w:r w:rsidR="00DF46B4">
        <w:t xml:space="preserve">, while such an effect was not found for meta-ecosystems of identical patch sizes. </w:t>
      </w:r>
      <w:r w:rsidR="006274C5">
        <w:t xml:space="preserve">Our work </w:t>
      </w:r>
      <w:ins w:id="14" w:author="Emanuele Giacomuzzo" w:date="2024-03-21T11:05:00Z">
        <w:r w:rsidR="00D324BB">
          <w:t>demonstrates</w:t>
        </w:r>
      </w:ins>
      <w:r w:rsidR="006274C5">
        <w:t xml:space="preserve"> of how cross-ecosystem dynamics modulated by differences in patch sizes</w:t>
      </w:r>
      <w:ins w:id="15" w:author="Emanuele Giacomuzzo" w:date="2024-03-21T11:23:00Z">
        <w:r w:rsidR="002A5DF9">
          <w:t xml:space="preserve"> affect</w:t>
        </w:r>
      </w:ins>
      <w:r w:rsidR="006274C5">
        <w:t xml:space="preserve"> biodiversity </w:t>
      </w:r>
      <w:ins w:id="16" w:author="Emanuele Giacomuzzo" w:date="2024-03-21T11:05:00Z">
        <w:r w:rsidR="001B4919">
          <w:t>and function</w:t>
        </w:r>
      </w:ins>
      <w:ins w:id="17" w:author="Emanuele Giacomuzzo" w:date="2024-03-21T11:24:00Z">
        <w:r w:rsidR="0029608A">
          <w:t xml:space="preserve">, with a </w:t>
        </w:r>
      </w:ins>
      <w:del w:id="18" w:author="Emanuele Giacomuzzo" w:date="2024-03-21T11:24:00Z">
        <w:r w:rsidR="006274C5" w:rsidDel="0029608A">
          <w:delText xml:space="preserve">and </w:delText>
        </w:r>
      </w:del>
      <w:r w:rsidR="006274C5">
        <w:t xml:space="preserve">direct implication </w:t>
      </w:r>
      <w:ins w:id="19" w:author="Emanuele Giacomuzzo" w:date="2024-03-21T11:24:00Z">
        <w:r w:rsidR="0029608A">
          <w:t xml:space="preserve">for </w:t>
        </w:r>
      </w:ins>
      <w:del w:id="20" w:author="Emanuele Giacomuzzo" w:date="2024-03-21T11:24:00Z">
        <w:r w:rsidR="006274C5" w:rsidDel="0029608A">
          <w:delText xml:space="preserve">on </w:delText>
        </w:r>
      </w:del>
      <w:r w:rsidR="005627DC">
        <w:t xml:space="preserve">conservation and management of connected ecosystems. </w:t>
      </w:r>
    </w:p>
    <w:p w14:paraId="7284DE34" w14:textId="77777777" w:rsidR="00C937A5" w:rsidRPr="00AB2D0C" w:rsidRDefault="00C937A5">
      <w:pPr>
        <w:spacing w:line="480" w:lineRule="auto"/>
      </w:pPr>
    </w:p>
    <w:p w14:paraId="6E4D5704" w14:textId="77777777" w:rsidR="00C937A5" w:rsidRPr="00AB2D0C" w:rsidRDefault="00000000">
      <w:pPr>
        <w:spacing w:line="480" w:lineRule="auto"/>
      </w:pPr>
      <w:r w:rsidRPr="00AB2D0C">
        <w:t>Keywords: homogenisation, differentiation, detritus, nutrients, scaling, subsidies, allochthonous input, disturbance, conservation, landscape</w:t>
      </w:r>
    </w:p>
    <w:p w14:paraId="28102479" w14:textId="77777777" w:rsidR="00C937A5" w:rsidRPr="00AB2D0C" w:rsidRDefault="00C937A5">
      <w:pPr>
        <w:spacing w:line="480" w:lineRule="auto"/>
      </w:pPr>
    </w:p>
    <w:p w14:paraId="0E53FEB7" w14:textId="77777777" w:rsidR="00C937A5" w:rsidRPr="00AB2D0C" w:rsidRDefault="00000000">
      <w:pPr>
        <w:spacing w:line="480" w:lineRule="auto"/>
        <w:rPr>
          <w:color w:val="2F5496"/>
          <w:sz w:val="32"/>
          <w:szCs w:val="32"/>
        </w:rPr>
      </w:pPr>
      <w:r w:rsidRPr="00AB2D0C">
        <w:br w:type="page"/>
      </w:r>
    </w:p>
    <w:p w14:paraId="475F7444" w14:textId="77777777" w:rsidR="00C937A5" w:rsidRPr="00AB2D0C" w:rsidRDefault="00000000">
      <w:pPr>
        <w:rPr>
          <w:b/>
        </w:rPr>
      </w:pPr>
      <w:r w:rsidRPr="00AB2D0C">
        <w:rPr>
          <w:b/>
        </w:rPr>
        <w:lastRenderedPageBreak/>
        <w:t>Introduction</w:t>
      </w:r>
    </w:p>
    <w:p w14:paraId="33FC40FA" w14:textId="77777777" w:rsidR="00C937A5" w:rsidRPr="00AB2D0C" w:rsidRDefault="00C937A5">
      <w:pPr>
        <w:spacing w:line="480" w:lineRule="auto"/>
      </w:pPr>
    </w:p>
    <w:p w14:paraId="6F557C5A" w14:textId="2AA4BC78" w:rsidR="00C937A5" w:rsidRPr="00AB2D0C" w:rsidRDefault="00000000">
      <w:pPr>
        <w:spacing w:line="480" w:lineRule="auto"/>
      </w:pPr>
      <w:r w:rsidRPr="00AB2D0C">
        <w:t xml:space="preserve">Ecosystem size is a key factor driving biodiversity. Ecologists have known for a long time that larger ecosystems harbour more biodiversity than smaller ecosystems </w:t>
      </w:r>
      <w:r w:rsidRPr="00AB2D0C">
        <w:rPr>
          <w:color w:val="000000"/>
        </w:rPr>
        <w:t xml:space="preserve">(species-area relationship; </w:t>
      </w:r>
      <w:sdt>
        <w:sdtPr>
          <w:rPr>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
          <w:id w:val="-1521537829"/>
          <w:placeholder>
            <w:docPart w:val="DefaultPlaceholder_-1854013440"/>
          </w:placeholder>
        </w:sdtPr>
        <w:sdtContent>
          <w:r w:rsidR="00E859A4">
            <w:rPr>
              <w:rFonts w:eastAsia="Times New Roman"/>
            </w:rPr>
            <w:t>MacArthur &amp; Wilson (1963)</w:t>
          </w:r>
        </w:sdtContent>
      </w:sdt>
      <w:r w:rsidRPr="00AB2D0C">
        <w:rPr>
          <w:color w:val="000000"/>
        </w:rPr>
        <w:t>)</w:t>
      </w:r>
      <w:r w:rsidRPr="00AB2D0C">
        <w:t xml:space="preserve">. The concept dates back to the late 1700s during the second Pacific voyage of James Cook. There, naturalists Johann Reinhold Forster and Georg Forster noted 'Islands only produce a greater or </w:t>
      </w:r>
      <w:proofErr w:type="gramStart"/>
      <w:r w:rsidRPr="00AB2D0C">
        <w:t>less</w:t>
      </w:r>
      <w:proofErr w:type="gramEnd"/>
      <w:r w:rsidRPr="00AB2D0C">
        <w:t xml:space="preserve"> number of species, as their circumference is more or less extensive'</w:t>
      </w:r>
      <w:sdt>
        <w:sdtPr>
          <w:rPr>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r w:rsidR="00E859A4" w:rsidRPr="00E859A4">
            <w:rPr>
              <w:color w:val="000000"/>
            </w:rPr>
            <w:t>(Forster, 1778)</w:t>
          </w:r>
        </w:sdtContent>
      </w:sdt>
      <w:r w:rsidRPr="00AB2D0C">
        <w:t>, which has been empirically and experimentally corroborated many times since</w:t>
      </w:r>
      <w:ins w:id="21" w:author="Emanuele Giacomuzzo" w:date="2024-03-21T09:33:00Z">
        <w:r w:rsidR="005B76DC">
          <w:t xml:space="preserve"> </w:t>
        </w:r>
      </w:ins>
      <w:customXmlInsRangeStart w:id="22" w:author="Emanuele Giacomuzzo" w:date="2024-03-21T09:34:00Z"/>
      <w:sdt>
        <w:sdtPr>
          <w:rPr>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
          <w:id w:val="-900368941"/>
          <w:placeholder>
            <w:docPart w:val="DefaultPlaceholder_-1854013440"/>
          </w:placeholder>
        </w:sdtPr>
        <w:sdtContent>
          <w:customXmlInsRangeEnd w:id="22"/>
          <w:ins w:id="23" w:author="Emanuele Giacomuzzo" w:date="2024-03-21T09:59:00Z">
            <w:r w:rsidR="00E859A4">
              <w:rPr>
                <w:rFonts w:eastAsia="Times New Roman"/>
              </w:rPr>
              <w:t xml:space="preserve">(e.g., Fukami, 2004; </w:t>
            </w:r>
            <w:proofErr w:type="spellStart"/>
            <w:r w:rsidR="00E859A4">
              <w:rPr>
                <w:rFonts w:eastAsia="Times New Roman"/>
              </w:rPr>
              <w:t>Losos</w:t>
            </w:r>
            <w:proofErr w:type="spellEnd"/>
            <w:r w:rsidR="00E859A4">
              <w:rPr>
                <w:rFonts w:eastAsia="Times New Roman"/>
              </w:rPr>
              <w:t xml:space="preserve"> &amp; </w:t>
            </w:r>
            <w:proofErr w:type="spellStart"/>
            <w:r w:rsidR="00E859A4">
              <w:rPr>
                <w:rFonts w:eastAsia="Times New Roman"/>
              </w:rPr>
              <w:t>Ricklefs</w:t>
            </w:r>
            <w:proofErr w:type="spellEnd"/>
            <w:r w:rsidR="00E859A4">
              <w:rPr>
                <w:rFonts w:eastAsia="Times New Roman"/>
              </w:rPr>
              <w:t>, 2009; Wilson, 1961)</w:t>
            </w:r>
          </w:ins>
          <w:customXmlInsRangeStart w:id="24" w:author="Emanuele Giacomuzzo" w:date="2024-03-21T09:34:00Z"/>
        </w:sdtContent>
      </w:sdt>
      <w:customXmlInsRangeEnd w:id="24"/>
      <w:r w:rsidRPr="00AB2D0C">
        <w:t xml:space="preserve">. The </w:t>
      </w:r>
      <w:r w:rsidR="005359B4">
        <w:t xml:space="preserve">various </w:t>
      </w:r>
      <w:r w:rsidRPr="00AB2D0C">
        <w:t>reason</w:t>
      </w:r>
      <w:r w:rsidR="005359B4">
        <w:t>s</w:t>
      </w:r>
      <w:r w:rsidRPr="00AB2D0C">
        <w:t xml:space="preserve"> why larger ecosystems harbour more biodiversity is still an ongoing field of research</w:t>
      </w:r>
      <w:ins w:id="25" w:author="Emanuele Giacomuzzo" w:date="2024-03-21T09:35:00Z">
        <w:r w:rsidR="007F72F1">
          <w:t xml:space="preserve"> </w:t>
        </w:r>
      </w:ins>
      <w:customXmlInsRangeStart w:id="26" w:author="Emanuele Giacomuzzo" w:date="2024-03-21T09:35:00Z"/>
      <w:sdt>
        <w:sdtPr>
          <w:tag w:val="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n0sImlzVGVtcG9yYXJ5IjpmYWxzZX1dfQ=="/>
          <w:id w:val="2132361720"/>
          <w:placeholder>
            <w:docPart w:val="DefaultPlaceholder_-1854013440"/>
          </w:placeholder>
        </w:sdtPr>
        <w:sdtContent>
          <w:customXmlInsRangeEnd w:id="26"/>
          <w:ins w:id="27" w:author="Emanuele Giacomuzzo" w:date="2024-03-21T09:59:00Z">
            <w:r w:rsidR="00E859A4">
              <w:rPr>
                <w:rFonts w:eastAsia="Times New Roman"/>
              </w:rPr>
              <w:t>(</w:t>
            </w:r>
            <w:proofErr w:type="spellStart"/>
            <w:r w:rsidR="00E859A4">
              <w:rPr>
                <w:rFonts w:eastAsia="Times New Roman"/>
              </w:rPr>
              <w:t>Losos</w:t>
            </w:r>
            <w:proofErr w:type="spellEnd"/>
            <w:r w:rsidR="00E859A4">
              <w:rPr>
                <w:rFonts w:eastAsia="Times New Roman"/>
              </w:rPr>
              <w:t xml:space="preserve"> &amp; </w:t>
            </w:r>
            <w:proofErr w:type="spellStart"/>
            <w:r w:rsidR="00E859A4">
              <w:rPr>
                <w:rFonts w:eastAsia="Times New Roman"/>
              </w:rPr>
              <w:t>Ricklefs</w:t>
            </w:r>
            <w:proofErr w:type="spellEnd"/>
            <w:r w:rsidR="00E859A4">
              <w:rPr>
                <w:rFonts w:eastAsia="Times New Roman"/>
              </w:rPr>
              <w:t>, 2009)</w:t>
            </w:r>
          </w:ins>
          <w:customXmlInsRangeStart w:id="28" w:author="Emanuele Giacomuzzo" w:date="2024-03-21T09:35:00Z"/>
        </w:sdtContent>
      </w:sdt>
      <w:customXmlInsRangeEnd w:id="28"/>
      <w:r w:rsidR="00BF0C66" w:rsidRPr="00AB2D0C">
        <w:t xml:space="preserve"> </w:t>
      </w:r>
      <w:commentRangeStart w:id="29"/>
      <w:commentRangeEnd w:id="29"/>
      <w:r w:rsidR="005359B4">
        <w:rPr>
          <w:rStyle w:val="CommentReference"/>
        </w:rPr>
        <w:commentReference w:id="29"/>
      </w:r>
      <w:r w:rsidRPr="00AB2D0C">
        <w:rPr>
          <w:color w:val="000000"/>
        </w:rPr>
        <w:t xml:space="preserve">and the </w:t>
      </w:r>
      <w:r w:rsidRPr="00AB2D0C">
        <w:t xml:space="preserve">individual roles of different processes (e.g., speciation, dispersion) </w:t>
      </w:r>
      <w:r w:rsidR="005359B4">
        <w:t xml:space="preserve">contributing to this pattern are </w:t>
      </w:r>
      <w:r w:rsidRPr="00AB2D0C">
        <w:t>still debated</w:t>
      </w:r>
      <w:r w:rsidR="00BF0C66" w:rsidRPr="00AB2D0C">
        <w:t xml:space="preserve"> </w:t>
      </w:r>
      <w:sdt>
        <w:sdtPr>
          <w:rPr>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
          <w:id w:val="-509910805"/>
          <w:placeholder>
            <w:docPart w:val="DefaultPlaceholder_-1854013440"/>
          </w:placeholder>
        </w:sdtPr>
        <w:sdtContent>
          <w:r w:rsidR="00E859A4" w:rsidRPr="00E859A4">
            <w:rPr>
              <w:color w:val="000000"/>
            </w:rPr>
            <w:t>(e.g., Valente et al., 2020)</w:t>
          </w:r>
        </w:sdtContent>
      </w:sdt>
      <w:r w:rsidRPr="00AB2D0C">
        <w:t>. The main explanation for the phenomenon has been that species go extinct at lower rates in larger ecosystems</w:t>
      </w:r>
      <w:r w:rsidR="00BF0C66" w:rsidRPr="00AB2D0C">
        <w:t xml:space="preserve"> </w:t>
      </w:r>
      <w:sdt>
        <w:sdt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r w:rsidR="00E859A4">
            <w:rPr>
              <w:rFonts w:eastAsia="Times New Roman"/>
            </w:rPr>
            <w:t>(MacArthur &amp; Wilson, 1963, 1967)</w:t>
          </w:r>
        </w:sdtContent>
      </w:sdt>
      <w:r w:rsidRPr="00AB2D0C">
        <w:t xml:space="preserve">, as they have more habitat </w:t>
      </w:r>
      <w:r w:rsidR="001F0D73" w:rsidRPr="00AB2D0C">
        <w:t>types</w:t>
      </w:r>
      <w:r w:rsidR="00D2328A" w:rsidRPr="00AB2D0C">
        <w:t xml:space="preserve"> </w:t>
      </w:r>
      <w:sdt>
        <w:sdtPr>
          <w:rPr>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
          <w:id w:val="1957833591"/>
          <w:placeholder>
            <w:docPart w:val="DefaultPlaceholder_-1854013440"/>
          </w:placeholder>
        </w:sdtPr>
        <w:sdtContent>
          <w:r w:rsidR="00E859A4" w:rsidRPr="00E859A4">
            <w:rPr>
              <w:color w:val="000000"/>
            </w:rPr>
            <w:t>(Kallimanis et al., 2008; Williams, 1943)</w:t>
          </w:r>
        </w:sdtContent>
      </w:sdt>
      <w:r w:rsidRPr="00AB2D0C">
        <w:t>, more niche diversity</w:t>
      </w:r>
      <w:r w:rsidR="00BF0C66" w:rsidRPr="00AB2D0C">
        <w:t xml:space="preserve"> </w:t>
      </w:r>
      <w:sdt>
        <w:sdtPr>
          <w:rPr>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r w:rsidR="00E859A4" w:rsidRPr="00E859A4">
            <w:rPr>
              <w:color w:val="000000"/>
            </w:rPr>
            <w:t>(e.g., Ren et al., 2022)</w:t>
          </w:r>
        </w:sdtContent>
      </w:sdt>
      <w:r w:rsidRPr="00AB2D0C">
        <w:t>, and less ecological drift</w:t>
      </w:r>
      <w:r w:rsidR="00BF0C66" w:rsidRPr="00AB2D0C">
        <w:t xml:space="preserve"> </w:t>
      </w:r>
      <w:sdt>
        <w:sdtPr>
          <w:rPr>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r w:rsidR="00E859A4">
            <w:rPr>
              <w:rFonts w:eastAsia="Times New Roman"/>
            </w:rPr>
            <w:t>(e.g., Gilbert &amp; Levine, 2017)</w:t>
          </w:r>
        </w:sdtContent>
      </w:sdt>
      <w:r w:rsidR="005359B4">
        <w:t xml:space="preserve">, with </w:t>
      </w:r>
      <w:r w:rsidRPr="00AB2D0C">
        <w:t>extensive theoretical, comparative, and experimental extensions</w:t>
      </w:r>
      <w:r w:rsidR="00D65D83" w:rsidRPr="00AB2D0C">
        <w:t xml:space="preserve"> </w:t>
      </w:r>
      <w:sdt>
        <w:sdtPr>
          <w:rPr>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
          <w:id w:val="37789492"/>
          <w:placeholder>
            <w:docPart w:val="DefaultPlaceholder_-1854013440"/>
          </w:placeholder>
        </w:sdtPr>
        <w:sdtContent>
          <w:r w:rsidR="00E859A4">
            <w:rPr>
              <w:rFonts w:eastAsia="Times New Roman"/>
            </w:rPr>
            <w:t>(e.g., Hanski &amp; Ovaskainen, 2000; Luo et al., 2022; Wang &amp; Altermatt, 2019)</w:t>
          </w:r>
        </w:sdtContent>
      </w:sdt>
      <w:r w:rsidRPr="00AB2D0C">
        <w:t>. Furthermore, ecosystem size can also change ecosystem function</w:t>
      </w:r>
      <w:r w:rsidR="00150825" w:rsidRPr="00AB2D0C">
        <w:t xml:space="preserve"> </w:t>
      </w:r>
      <w:sdt>
        <w:sdtPr>
          <w:rPr>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
          <w:id w:val="-210730095"/>
          <w:placeholder>
            <w:docPart w:val="DefaultPlaceholder_-1854013440"/>
          </w:placeholder>
        </w:sdtPr>
        <w:sdtContent>
          <w:r w:rsidR="00E859A4" w:rsidRPr="00E859A4">
            <w:rPr>
              <w:color w:val="000000"/>
            </w:rPr>
            <w:t>(LeCraw et al., 2017; Yang et al., 2021)</w:t>
          </w:r>
        </w:sdtContent>
      </w:sdt>
      <w:r w:rsidRPr="00AB2D0C">
        <w:t xml:space="preserve">. For example, larger ecosystems can be more productive because they have </w:t>
      </w:r>
      <w:r w:rsidR="005359B4">
        <w:t xml:space="preserve">community </w:t>
      </w:r>
      <w:commentRangeStart w:id="30"/>
      <w:r w:rsidR="005359B4">
        <w:t>compositions</w:t>
      </w:r>
      <w:commentRangeEnd w:id="30"/>
      <w:r w:rsidR="005359B4">
        <w:rPr>
          <w:rStyle w:val="CommentReference"/>
        </w:rPr>
        <w:commentReference w:id="30"/>
      </w:r>
      <w:r w:rsidRPr="00AB2D0C">
        <w:t xml:space="preserve"> which allows them to use resources more efficiently (complementarity effects)</w:t>
      </w:r>
      <w:r w:rsidR="00DC3023" w:rsidRPr="00AB2D0C">
        <w:t xml:space="preserve"> </w:t>
      </w:r>
      <w:sdt>
        <w:sdtPr>
          <w:rPr>
            <w:color w:val="000000"/>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r w:rsidR="00E859A4">
            <w:rPr>
              <w:rFonts w:eastAsia="Times New Roman"/>
            </w:rPr>
            <w:t>(Delong &amp; Gibert, 2019)</w:t>
          </w:r>
        </w:sdtContent>
      </w:sdt>
      <w:r w:rsidRPr="00AB2D0C">
        <w:t>.</w:t>
      </w:r>
    </w:p>
    <w:p w14:paraId="3D90781D" w14:textId="77777777" w:rsidR="00C937A5" w:rsidRPr="00AB2D0C" w:rsidRDefault="00C937A5">
      <w:pPr>
        <w:spacing w:line="480" w:lineRule="auto"/>
      </w:pPr>
    </w:p>
    <w:p w14:paraId="6A5CCE45" w14:textId="5232D308" w:rsidR="00C937A5" w:rsidRPr="00AB2D0C" w:rsidRDefault="00AD775B">
      <w:pPr>
        <w:spacing w:line="480" w:lineRule="auto"/>
      </w:pPr>
      <w:r>
        <w:t>Furthermore, e</w:t>
      </w:r>
      <w:del w:id="31" w:author="Emanuele Giacomuzzo" w:date="2024-03-21T09:46:00Z">
        <w:r w:rsidR="005359B4" w:rsidDel="00D44989">
          <w:delText>Yet, e</w:delText>
        </w:r>
      </w:del>
      <w:r w:rsidR="005359B4">
        <w:t>cosystems are rarely isolated in space, and s</w:t>
      </w:r>
      <w:r w:rsidR="005359B4" w:rsidRPr="00AB2D0C">
        <w:t xml:space="preserve">patial flows </w:t>
      </w:r>
      <w:r w:rsidR="005359B4">
        <w:t xml:space="preserve">and subsidies </w:t>
      </w:r>
      <w:r w:rsidR="005359B4" w:rsidRPr="00AB2D0C">
        <w:t xml:space="preserve">of non-living resources </w:t>
      </w:r>
      <w:r w:rsidR="005359B4" w:rsidRPr="00AB2D0C">
        <w:rPr>
          <w:color w:val="000000"/>
        </w:rPr>
        <w:t xml:space="preserve">among ecosystems </w:t>
      </w:r>
      <w:r w:rsidR="005359B4" w:rsidRPr="00AB2D0C">
        <w:t xml:space="preserve">(e.g., leaf litter, carcasses, inorganic nutrients; </w:t>
      </w:r>
      <w:r w:rsidR="005359B4" w:rsidRPr="00AB2D0C">
        <w:lastRenderedPageBreak/>
        <w:t>herein, "resource flows"; see</w:t>
      </w:r>
      <w:r w:rsidR="006D4A7A" w:rsidRPr="00AB2D0C">
        <w:t xml:space="preserve"> </w:t>
      </w:r>
      <w:sdt>
        <w:sdtPr>
          <w:rPr>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
          <w:id w:val="1977104233"/>
          <w:placeholder>
            <w:docPart w:val="DefaultPlaceholder_-1854013440"/>
          </w:placeholder>
        </w:sdtPr>
        <w:sdtContent>
          <w:r w:rsidR="00E859A4" w:rsidRPr="00E859A4">
            <w:rPr>
              <w:color w:val="000000"/>
            </w:rPr>
            <w:t>Gounand et al., 2018</w:t>
          </w:r>
        </w:sdtContent>
      </w:sdt>
      <w:r w:rsidR="005359B4" w:rsidRPr="00AB2D0C">
        <w:t xml:space="preserve"> for a review)</w:t>
      </w:r>
      <w:r w:rsidR="005359B4" w:rsidRPr="00AB2D0C">
        <w:rPr>
          <w:color w:val="000000"/>
        </w:rPr>
        <w:t xml:space="preserve"> </w:t>
      </w:r>
      <w:r w:rsidR="005359B4">
        <w:t>are—next to ecosystem size—a key abiotic factor</w:t>
      </w:r>
      <w:r w:rsidR="005359B4" w:rsidRPr="00AB2D0C">
        <w:t xml:space="preserve"> affect</w:t>
      </w:r>
      <w:r w:rsidR="005359B4">
        <w:t>ing</w:t>
      </w:r>
      <w:r w:rsidR="005359B4" w:rsidRPr="00AB2D0C">
        <w:t xml:space="preserve"> biodiversity. For example, salmon carcasses transported from rivers to land by wolves and bears can decrease riparian plant biodiversity by making communities dominated by nutrient-rich species</w:t>
      </w:r>
      <w:r w:rsidR="006D4A7A" w:rsidRPr="00AB2D0C">
        <w:t xml:space="preserve"> </w:t>
      </w:r>
      <w:sdt>
        <w:sdt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r w:rsidR="00E859A4">
            <w:rPr>
              <w:rFonts w:eastAsia="Times New Roman"/>
            </w:rPr>
            <w:t>(Hocking &amp; Reynolds, 2011)</w:t>
          </w:r>
        </w:sdtContent>
      </w:sdt>
      <w:r w:rsidR="005359B4" w:rsidRPr="00AB2D0C">
        <w:t>. Other examples show that subsidies from marine algal wrack can either increase or decrease plant biodiversity, on sand dunes</w:t>
      </w:r>
      <w:r w:rsidR="00EF4048" w:rsidRPr="00AB2D0C">
        <w:t xml:space="preserve"> </w:t>
      </w:r>
      <w:sdt>
        <w:sdtPr>
          <w:rPr>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
          <w:id w:val="-1834134178"/>
          <w:placeholder>
            <w:docPart w:val="DefaultPlaceholder_-1854013440"/>
          </w:placeholder>
        </w:sdtPr>
        <w:sdtContent>
          <w:r w:rsidR="00E859A4" w:rsidRPr="00E859A4">
            <w:rPr>
              <w:color w:val="000000"/>
            </w:rPr>
            <w:t>(Del Vecchio et al., 2017)</w:t>
          </w:r>
        </w:sdtContent>
      </w:sdt>
      <w:r w:rsidR="005359B4" w:rsidRPr="00AB2D0C">
        <w:t xml:space="preserve"> </w:t>
      </w:r>
      <w:r w:rsidR="005359B4" w:rsidRPr="00AB2D0C">
        <w:rPr>
          <w:color w:val="000000"/>
        </w:rPr>
        <w:t xml:space="preserve">or rainforests </w:t>
      </w:r>
      <w:r w:rsidR="005359B4" w:rsidRPr="00AB2D0C">
        <w:t>o</w:t>
      </w:r>
      <w:r w:rsidR="005359B4" w:rsidRPr="00AB2D0C">
        <w:rPr>
          <w:color w:val="000000"/>
        </w:rPr>
        <w:t>n tiny islands</w:t>
      </w:r>
      <w:r w:rsidR="00DD7C00" w:rsidRPr="00AB2D0C">
        <w:rPr>
          <w:color w:val="000000"/>
        </w:rPr>
        <w:t xml:space="preserve"> </w:t>
      </w:r>
      <w:sdt>
        <w:sdtPr>
          <w:rPr>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
          <w:id w:val="1094052428"/>
          <w:placeholder>
            <w:docPart w:val="DefaultPlaceholder_-1854013440"/>
          </w:placeholder>
        </w:sdtPr>
        <w:sdtContent>
          <w:r w:rsidR="00E859A4" w:rsidRPr="00E859A4">
            <w:rPr>
              <w:color w:val="000000"/>
            </w:rPr>
            <w:t>(Obrist et al., 2022)</w:t>
          </w:r>
        </w:sdtContent>
      </w:sdt>
      <w:r w:rsidR="005359B4" w:rsidRPr="00AB2D0C">
        <w:rPr>
          <w:color w:val="000000"/>
        </w:rPr>
        <w:t>, respectively. Likewise, meta-ecosystem theory predicts that</w:t>
      </w:r>
      <w:r w:rsidR="005359B4" w:rsidRPr="00AB2D0C">
        <w:t xml:space="preserve"> resource flows </w:t>
      </w:r>
      <w:r w:rsidR="005359B4" w:rsidRPr="00AB2D0C">
        <w:rPr>
          <w:color w:val="000000"/>
        </w:rPr>
        <w:t xml:space="preserve">can affect biodiversity </w:t>
      </w:r>
      <w:r w:rsidR="005359B4" w:rsidRPr="00AB2D0C">
        <w:t>by modifying species interactions and persistence</w:t>
      </w:r>
      <w:r w:rsidR="00DD7C00" w:rsidRPr="00AB2D0C">
        <w:t xml:space="preserve"> </w:t>
      </w:r>
      <w:sdt>
        <w:sdtPr>
          <w:rPr>
            <w:color w:val="000000"/>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18764767"/>
          <w:placeholder>
            <w:docPart w:val="DefaultPlaceholder_-1854013440"/>
          </w:placeholder>
        </w:sdtPr>
        <w:sdtContent>
          <w:r w:rsidR="00E859A4" w:rsidRPr="00E859A4">
            <w:rPr>
              <w:color w:val="000000"/>
            </w:rPr>
            <w:t>(Gravel, Mouquet, et al., 2010; Marleau et al., 2014; Peller et al., 2022)</w:t>
          </w:r>
        </w:sdtContent>
      </w:sdt>
      <w:r w:rsidR="005359B4" w:rsidRPr="00AB2D0C">
        <w:rPr>
          <w:color w:val="000000"/>
        </w:rPr>
        <w:t>. For example,</w:t>
      </w:r>
      <w:r w:rsidR="005359B4" w:rsidRPr="00AB2D0C">
        <w:t xml:space="preserve"> resource flows </w:t>
      </w:r>
      <w:r w:rsidR="005359B4" w:rsidRPr="00AB2D0C">
        <w:rPr>
          <w:color w:val="000000"/>
        </w:rPr>
        <w:t xml:space="preserve">can </w:t>
      </w:r>
      <w:r w:rsidR="005359B4" w:rsidRPr="00AB2D0C">
        <w:t>delay competitive exclusion by increasing local available resources</w:t>
      </w:r>
      <w:r w:rsidR="001F51D8" w:rsidRPr="00AB2D0C">
        <w:t xml:space="preserve"> </w:t>
      </w:r>
      <w:sdt>
        <w:sdtPr>
          <w:rPr>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r w:rsidR="00E859A4" w:rsidRPr="00E859A4">
            <w:rPr>
              <w:color w:val="000000"/>
            </w:rPr>
            <w:t>(Gounand et al., 2017)</w:t>
          </w:r>
        </w:sdtContent>
      </w:sdt>
      <w:r w:rsidR="005359B4" w:rsidRPr="00AB2D0C">
        <w:t xml:space="preserve"> or instead </w:t>
      </w:r>
      <w:r w:rsidR="005359B4" w:rsidRPr="00AB2D0C">
        <w:rPr>
          <w:color w:val="000000"/>
        </w:rPr>
        <w:t xml:space="preserve">prevent the local establishment of </w:t>
      </w:r>
      <w:r w:rsidR="005359B4" w:rsidRPr="00AB2D0C">
        <w:t>dispersing</w:t>
      </w:r>
      <w:r w:rsidR="005359B4" w:rsidRPr="00AB2D0C">
        <w:rPr>
          <w:color w:val="000000"/>
        </w:rPr>
        <w:t xml:space="preserve"> species </w:t>
      </w:r>
      <w:r w:rsidR="005359B4" w:rsidRPr="00AB2D0C">
        <w:t>by increasing the abundance of the resident competitors</w:t>
      </w:r>
      <w:r w:rsidR="008225C9" w:rsidRPr="00AB2D0C">
        <w:t xml:space="preserve"> </w:t>
      </w:r>
      <w:sdt>
        <w:sdtPr>
          <w:rPr>
            <w:color w:val="000000"/>
          </w:rPr>
          <w:tag w:val="MENDELEY_CITATION_v3_eyJjaXRhdGlvbklEIjoiTUVOREVMRVlfQ0lUQVRJT05fNWUxMTY3NDYtMjhkMS00NjUxLTlmNmEtOThkYWQzNTAxOGMzIiwicHJvcGVydGllcyI6eyJub3RlSW5kZXgiOjB9LCJpc0VkaXRlZCI6ZmFsc2UsIm1hbnVhbE92ZXJyaWRlIjp7ImlzTWFudWFsbHlPdmVycmlkZGVuIjp0cnVlLCJjaXRlcHJvY1RleHQiOiIoR3JhdmVsLCBNb3VxdWV0LCBldCBhbC4sIDIwMTApIiwibWFudWFsT3ZlcnJpZGVUZXh0IjoiKEdyYXZlbCwgTW91cXVldCwgZXQgYWwuLCAyMDEwXHUwMDA1KS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r w:rsidR="00E859A4" w:rsidRPr="00E859A4">
            <w:rPr>
              <w:color w:val="000000"/>
            </w:rPr>
            <w:t>(Gravel, Mouquet, et al., 2010)</w:t>
          </w:r>
        </w:sdtContent>
      </w:sdt>
      <w:r w:rsidR="005359B4" w:rsidRPr="00AB2D0C">
        <w:rPr>
          <w:color w:val="000000"/>
        </w:rPr>
        <w:t>.</w:t>
      </w:r>
      <w:r w:rsidR="00505B3B" w:rsidRPr="00AB2D0C">
        <w:rPr>
          <w:color w:val="000000"/>
        </w:rPr>
        <w:t xml:space="preserve"> </w:t>
      </w:r>
      <w:r w:rsidR="005359B4" w:rsidRPr="00AB2D0C">
        <w:rPr>
          <w:color w:val="000000"/>
        </w:rPr>
        <w:t xml:space="preserve">However, despite recognition that both ecosystem size and resource flows can affect biodiversity and </w:t>
      </w:r>
      <w:r w:rsidR="005359B4" w:rsidRPr="00AB2D0C">
        <w:t>ecosystem function</w:t>
      </w:r>
      <w:r w:rsidR="005359B4" w:rsidRPr="00AB2D0C">
        <w:rPr>
          <w:color w:val="000000"/>
        </w:rPr>
        <w:t xml:space="preserve">, their interactive effect on biodiversity has largely been overlooked. </w:t>
      </w:r>
    </w:p>
    <w:p w14:paraId="05620FD3" w14:textId="77777777" w:rsidR="00C937A5" w:rsidRPr="00AB2D0C" w:rsidRDefault="00C937A5">
      <w:pPr>
        <w:spacing w:line="480" w:lineRule="auto"/>
      </w:pPr>
    </w:p>
    <w:p w14:paraId="1E05D491" w14:textId="3B016CBB" w:rsidR="00C937A5" w:rsidRPr="00AB2D0C" w:rsidRDefault="00000000">
      <w:pPr>
        <w:spacing w:line="480" w:lineRule="auto"/>
      </w:pPr>
      <w:r w:rsidRPr="00AB2D0C">
        <w:t xml:space="preserve">Ecosystem size can influence </w:t>
      </w:r>
      <w:r w:rsidR="006A1E37">
        <w:t xml:space="preserve">the </w:t>
      </w:r>
      <w:r w:rsidRPr="00AB2D0C">
        <w:t>amount and effect</w:t>
      </w:r>
      <w:r w:rsidR="006A1E37">
        <w:t xml:space="preserve"> of resource flows</w:t>
      </w:r>
      <w:r w:rsidRPr="00AB2D0C">
        <w:t xml:space="preserve">. For example, the size of a body of water regulates the amount of resources it exports : the larger a lake or a river, the more insects emerge from it per metre of reach </w:t>
      </w:r>
      <w:sdt>
        <w:sdt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r w:rsidR="00E859A4">
            <w:rPr>
              <w:rFonts w:eastAsia="Times New Roman"/>
            </w:rPr>
            <w:t>(Gratton &amp; Vander Zanden, 2009)</w:t>
          </w:r>
        </w:sdtContent>
      </w:sdt>
      <w:r w:rsidRPr="00AB2D0C">
        <w:t xml:space="preserve">, while the size of the receiving watershed would determine the effects of aquatic resource </w:t>
      </w:r>
      <w:r w:rsidR="005D4C61">
        <w:t>import</w:t>
      </w:r>
      <w:r w:rsidRPr="00AB2D0C">
        <w:t xml:space="preserve">: for instance, the larger a watershed, the more diluted its fertilisation from salmon carcasses </w:t>
      </w:r>
      <w:sdt>
        <w:sdt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r w:rsidR="00E859A4">
            <w:rPr>
              <w:rFonts w:eastAsia="Times New Roman"/>
            </w:rPr>
            <w:t>(Hocking &amp; Reimchen, 2009)</w:t>
          </w:r>
        </w:sdtContent>
      </w:sdt>
      <w:r w:rsidRPr="00AB2D0C">
        <w:t>. As resource flows can influence biodiversity and ecosystem function</w:t>
      </w:r>
      <w:r w:rsidR="00E13F63">
        <w:t xml:space="preserve">, while also </w:t>
      </w:r>
      <w:r w:rsidRPr="00AB2D0C">
        <w:t>ecosystem size can influence resource flows, the hypothesis that</w:t>
      </w:r>
      <w:ins w:id="32" w:author="Florian Altermatt" w:date="2024-03-20T13:51:00Z">
        <w:r w:rsidR="00E13F63">
          <w:t xml:space="preserve"> </w:t>
        </w:r>
      </w:ins>
      <w:r w:rsidRPr="00AB2D0C">
        <w:t>ecosystem size can influence biodiversity and ecosystem function through resource flows</w:t>
      </w:r>
      <w:r w:rsidR="00E13F63">
        <w:t xml:space="preserve"> emerges as a generic and natural phenomenon</w:t>
      </w:r>
      <w:r w:rsidRPr="00AB2D0C">
        <w:t xml:space="preserve">. </w:t>
      </w:r>
    </w:p>
    <w:p w14:paraId="60B87A04" w14:textId="77777777" w:rsidR="00C937A5" w:rsidRPr="00AB2D0C" w:rsidRDefault="00C937A5">
      <w:pPr>
        <w:spacing w:line="480" w:lineRule="auto"/>
      </w:pPr>
    </w:p>
    <w:p w14:paraId="202DE643" w14:textId="6987D16A" w:rsidR="00C937A5" w:rsidRPr="00AB2D0C" w:rsidRDefault="00000000">
      <w:pPr>
        <w:spacing w:line="480" w:lineRule="auto"/>
      </w:pPr>
      <w:r w:rsidRPr="00AB2D0C">
        <w:t>Here, we tested if and how ecosystem size mediates the influence of resource flows on biodiversity and ecosystem function using a protist microcosm experiment</w:t>
      </w:r>
      <w:r w:rsidR="00E859A4">
        <w:t xml:space="preserve"> </w:t>
      </w:r>
      <w:sdt>
        <w:sdtPr>
          <w:rPr>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r w:rsidR="00056FDF" w:rsidRPr="00B0677C">
            <w:rPr>
              <w:rFonts w:eastAsia="Times New Roman"/>
              <w:color w:val="000000"/>
            </w:rPr>
            <w:t>(Altermatt et al., 2015; Benton et al., 2007; Cadotte &amp; Fukami, 2005).</w:t>
          </w:r>
        </w:sdtContent>
      </w:sdt>
      <w:r w:rsidRPr="00AB2D0C">
        <w:t xml:space="preserve"> We constructed two-ecosystem meta-ecosystems </w:t>
      </w:r>
      <w:r w:rsidRPr="00AB2D0C">
        <w:rPr>
          <w:color w:val="000000"/>
        </w:rPr>
        <w:t xml:space="preserve">connected by </w:t>
      </w:r>
      <w:r w:rsidRPr="00AB2D0C">
        <w:t xml:space="preserve">resources </w:t>
      </w:r>
      <w:r w:rsidR="005D4C61">
        <w:t>flows</w:t>
      </w:r>
      <w:r w:rsidRPr="00AB2D0C">
        <w:t xml:space="preserve"> between ecosystems following disturbance. We compared biodiversity in two-</w:t>
      </w:r>
      <w:r w:rsidR="00E13F63">
        <w:t>patch</w:t>
      </w:r>
      <w:r w:rsidR="00E13F63" w:rsidRPr="00AB2D0C">
        <w:t xml:space="preserve"> </w:t>
      </w:r>
      <w:r w:rsidRPr="00AB2D0C">
        <w:t xml:space="preserve">meta-ecosystems where we manipulated the relative size of local ecosystems (symmetric vs asymmetric sizes) while keeping constant total meta-ecosystem size. We found that ecosystem size asymmetry significantly influences biodiversity </w:t>
      </w:r>
      <w:ins w:id="33" w:author="Emanuele Giacomuzzo" w:date="2024-03-21T13:28:00Z">
        <w:r w:rsidR="00D035BC">
          <w:t xml:space="preserve">and ecosystem function </w:t>
        </w:r>
      </w:ins>
      <w:r w:rsidRPr="00AB2D0C">
        <w:t xml:space="preserve">through resource flows. Resource flows in meta-ecosystems with asymmetric ecosystem sizes increased their α-diversity and decreased their β- diversity and ecosystem function (total biomass). </w:t>
      </w:r>
      <w:r w:rsidR="00E13F63">
        <w:t xml:space="preserve">Contrastingly, </w:t>
      </w:r>
      <w:r w:rsidRPr="00AB2D0C">
        <w:t>resource flows had no effect on either α-diversity, β-diversity, or ecosystem function</w:t>
      </w:r>
      <w:ins w:id="34" w:author="Emanuele Giacomuzzo" w:date="2024-03-21T13:28:00Z">
        <w:r w:rsidR="00722E57">
          <w:t xml:space="preserve"> </w:t>
        </w:r>
      </w:ins>
      <w:del w:id="35" w:author="Emanuele Giacomuzzo" w:date="2024-03-21T13:28:00Z">
        <w:r w:rsidR="00E13F63" w:rsidDel="00722E57">
          <w:delText>, respectively,</w:delText>
        </w:r>
        <w:r w:rsidRPr="00AB2D0C" w:rsidDel="00722E57">
          <w:delText xml:space="preserve"> </w:delText>
        </w:r>
      </w:del>
      <w:r w:rsidRPr="00AB2D0C">
        <w:t>in meta-ecosystems with symmetric ecosystem sizes.</w:t>
      </w:r>
    </w:p>
    <w:p w14:paraId="1BE76704" w14:textId="77777777" w:rsidR="00C937A5" w:rsidRPr="00AB2D0C" w:rsidRDefault="00C937A5">
      <w:pPr>
        <w:spacing w:line="480" w:lineRule="auto"/>
      </w:pPr>
    </w:p>
    <w:p w14:paraId="1767D3A8" w14:textId="77777777" w:rsidR="00C937A5" w:rsidRPr="00AB2D0C" w:rsidRDefault="00000000">
      <w:pPr>
        <w:rPr>
          <w:b/>
        </w:rPr>
      </w:pPr>
      <w:r w:rsidRPr="00AB2D0C">
        <w:rPr>
          <w:b/>
        </w:rPr>
        <w:t>Materials and methods</w:t>
      </w:r>
    </w:p>
    <w:p w14:paraId="052F8749" w14:textId="77777777" w:rsidR="00C937A5" w:rsidRPr="00AB2D0C" w:rsidRDefault="00C937A5">
      <w:pPr>
        <w:spacing w:line="480" w:lineRule="auto"/>
      </w:pPr>
    </w:p>
    <w:p w14:paraId="0B65B84A" w14:textId="77777777" w:rsidR="00C937A5" w:rsidRPr="00AB2D0C" w:rsidRDefault="00000000">
      <w:pPr>
        <w:rPr>
          <w:i/>
        </w:rPr>
      </w:pPr>
      <w:r w:rsidRPr="00AB2D0C">
        <w:rPr>
          <w:i/>
        </w:rPr>
        <w:t>Experimental design</w:t>
      </w:r>
    </w:p>
    <w:p w14:paraId="585BAE45" w14:textId="77777777" w:rsidR="00C937A5" w:rsidRPr="00AB2D0C" w:rsidRDefault="00C937A5">
      <w:pPr>
        <w:spacing w:line="480" w:lineRule="auto"/>
      </w:pPr>
    </w:p>
    <w:p w14:paraId="50398088" w14:textId="63780612" w:rsidR="00C937A5" w:rsidRPr="00AB2D0C" w:rsidRDefault="00000000">
      <w:pPr>
        <w:spacing w:line="480" w:lineRule="auto"/>
      </w:pPr>
      <w:r w:rsidRPr="00AB2D0C">
        <w:t xml:space="preserve">We studied how asymmetry in ecosystem size mediates the effect of resource flows on biodiversity </w:t>
      </w:r>
      <w:ins w:id="36" w:author="Emanuele Giacomuzzo" w:date="2024-03-21T13:31:00Z">
        <w:r w:rsidR="00695CB1">
          <w:t xml:space="preserve">and ecosystem function </w:t>
        </w:r>
      </w:ins>
      <w:r w:rsidRPr="00AB2D0C">
        <w:t xml:space="preserve">in meta-ecosystems via a microcosm experiment </w:t>
      </w:r>
      <w:r w:rsidR="00C12F40">
        <w:t>containing an</w:t>
      </w:r>
      <w:r w:rsidRPr="00AB2D0C">
        <w:t xml:space="preserve"> aquatic protist community</w:t>
      </w:r>
      <w:r w:rsidR="00E0598D" w:rsidRPr="00AB2D0C">
        <w:t xml:space="preserve"> </w:t>
      </w:r>
      <w:sdt>
        <w:sdtPr>
          <w:rPr>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
          <w:id w:val="1337191612"/>
          <w:placeholder>
            <w:docPart w:val="DefaultPlaceholder_-1854013440"/>
          </w:placeholder>
        </w:sdtPr>
        <w:sdtContent>
          <w:r w:rsidR="00E859A4" w:rsidRPr="00E859A4">
            <w:rPr>
              <w:color w:val="000000"/>
            </w:rPr>
            <w:t>(Altermatt et al., 2015)</w:t>
          </w:r>
        </w:sdtContent>
      </w:sdt>
      <w:r w:rsidRPr="00AB2D0C">
        <w:t xml:space="preserve">. Specifically, we compared </w:t>
      </w:r>
      <w:commentRangeStart w:id="37"/>
      <w:r w:rsidRPr="00AB2D0C">
        <w:t>two-</w:t>
      </w:r>
      <w:r w:rsidR="00C12F40">
        <w:t>patch</w:t>
      </w:r>
      <w:r w:rsidR="00C12F40" w:rsidRPr="00AB2D0C">
        <w:t xml:space="preserve"> </w:t>
      </w:r>
      <w:commentRangeEnd w:id="37"/>
      <w:r w:rsidR="00C12F40">
        <w:rPr>
          <w:rStyle w:val="CommentReference"/>
        </w:rPr>
        <w:commentReference w:id="37"/>
      </w:r>
      <w:r w:rsidRPr="00AB2D0C">
        <w:t xml:space="preserve">meta-ecosystems with either symmetric or asymmetric sizes </w:t>
      </w:r>
      <w:r w:rsidR="00C12F40">
        <w:t>(yet identical total size) either</w:t>
      </w:r>
      <w:r w:rsidR="00C12F40" w:rsidRPr="00AB2D0C">
        <w:t xml:space="preserve"> </w:t>
      </w:r>
      <w:r w:rsidRPr="00AB2D0C">
        <w:t>connected by non-living resources</w:t>
      </w:r>
      <w:r w:rsidR="00C12F40">
        <w:t xml:space="preserve"> or unconnected</w:t>
      </w:r>
      <w:r w:rsidRPr="00AB2D0C">
        <w:t xml:space="preserve"> (see Fig. 1</w:t>
      </w:r>
      <w:r w:rsidR="00C12F40">
        <w:t xml:space="preserve">). All replicates </w:t>
      </w:r>
      <w:r w:rsidRPr="00AB2D0C">
        <w:t>start</w:t>
      </w:r>
      <w:r w:rsidR="00C12F40">
        <w:t>ed</w:t>
      </w:r>
      <w:r w:rsidRPr="00AB2D0C">
        <w:t xml:space="preserve"> with identical initial communities. We evaluated the resource flows effect by comparing connected systems with pairs of </w:t>
      </w:r>
      <w:r w:rsidR="00C12F40">
        <w:t>un</w:t>
      </w:r>
      <w:r w:rsidRPr="00AB2D0C">
        <w:t xml:space="preserve">connected ecosystems of the same size and </w:t>
      </w:r>
      <w:r w:rsidRPr="00AB2D0C">
        <w:lastRenderedPageBreak/>
        <w:t xml:space="preserve">symmetry </w:t>
      </w:r>
      <w:r w:rsidR="000B0199" w:rsidRPr="00AB2D0C">
        <w:t>properties (</w:t>
      </w:r>
      <w:r w:rsidRPr="00AB2D0C">
        <w:t xml:space="preserve">controls; referred to as </w:t>
      </w:r>
      <w:r w:rsidR="00A0124E">
        <w:t>unconnected</w:t>
      </w:r>
      <w:r w:rsidRPr="00AB2D0C">
        <w:t xml:space="preserve"> </w:t>
      </w:r>
      <w:r w:rsidR="00945C05">
        <w:t>meta-</w:t>
      </w:r>
      <w:r w:rsidRPr="00AB2D0C">
        <w:t xml:space="preserve">ecosystems). </w:t>
      </w:r>
      <w:r w:rsidR="00C12F40">
        <w:t>M</w:t>
      </w:r>
      <w:r w:rsidRPr="00AB2D0C">
        <w:t xml:space="preserve">eta-ecosystems were of identical total size (volume: 45 ml), </w:t>
      </w:r>
      <w:r w:rsidR="00C12F40">
        <w:t xml:space="preserve">with </w:t>
      </w:r>
      <w:r w:rsidRPr="00AB2D0C">
        <w:t xml:space="preserve">symmetric meta-ecosystems </w:t>
      </w:r>
      <w:r w:rsidR="00C12F40">
        <w:t>being composed of two</w:t>
      </w:r>
      <w:r w:rsidRPr="00AB2D0C">
        <w:t xml:space="preserve"> identical size</w:t>
      </w:r>
      <w:r w:rsidR="00C12F40">
        <w:t>d patches</w:t>
      </w:r>
      <w:r w:rsidRPr="00AB2D0C">
        <w:t xml:space="preserve"> (</w:t>
      </w:r>
      <w:r w:rsidR="00C12F40">
        <w:t xml:space="preserve">each </w:t>
      </w:r>
      <w:r w:rsidRPr="00AB2D0C">
        <w:t xml:space="preserve">22.5 ml), while asymmetric meta-ecosystems </w:t>
      </w:r>
      <w:r w:rsidR="00C12F40">
        <w:t>being composed of a</w:t>
      </w:r>
      <w:r w:rsidRPr="00AB2D0C">
        <w:t xml:space="preserve"> 7.5 ml and a 37.5 ml</w:t>
      </w:r>
      <w:r w:rsidR="00C12F40">
        <w:t xml:space="preserve"> patch, respectively</w:t>
      </w:r>
      <w:r w:rsidRPr="00AB2D0C">
        <w:t>. Symmetric and asymmetric meta-ecosystems are called M</w:t>
      </w:r>
      <w:r w:rsidRPr="00AB2D0C">
        <w:rPr>
          <w:vertAlign w:val="subscript"/>
        </w:rPr>
        <w:t>M</w:t>
      </w:r>
      <w:r w:rsidRPr="00AB2D0C">
        <w:t>M</w:t>
      </w:r>
      <w:r w:rsidRPr="00AB2D0C">
        <w:rPr>
          <w:vertAlign w:val="subscript"/>
        </w:rPr>
        <w:t>M</w:t>
      </w:r>
      <w:r w:rsidRPr="00AB2D0C">
        <w:t xml:space="preserve"> and S</w:t>
      </w:r>
      <w:r w:rsidRPr="00AB2D0C">
        <w:rPr>
          <w:vertAlign w:val="subscript"/>
        </w:rPr>
        <w:t>L</w:t>
      </w:r>
      <w:r w:rsidRPr="00AB2D0C">
        <w:t>L</w:t>
      </w:r>
      <w:r w:rsidRPr="00AB2D0C">
        <w:rPr>
          <w:vertAlign w:val="subscript"/>
        </w:rPr>
        <w:t>s</w:t>
      </w:r>
      <w:r w:rsidRPr="00AB2D0C">
        <w:t>, respectively, with S, M, L referring to Small</w:t>
      </w:r>
      <w:r w:rsidR="00544AB9">
        <w:t xml:space="preserve"> (7.5 ml)</w:t>
      </w:r>
      <w:r w:rsidRPr="00AB2D0C">
        <w:t>, Medium</w:t>
      </w:r>
      <w:r w:rsidR="00544AB9">
        <w:t xml:space="preserve"> (22.5 ml)</w:t>
      </w:r>
      <w:r w:rsidRPr="00AB2D0C">
        <w:t xml:space="preserve">, and Large </w:t>
      </w:r>
      <w:r w:rsidR="00544AB9">
        <w:t xml:space="preserve">(37.5 ml) </w:t>
      </w:r>
      <w:r w:rsidRPr="00AB2D0C">
        <w:t>ecosystems</w:t>
      </w:r>
      <w:r w:rsidR="00544AB9">
        <w:t>,</w:t>
      </w:r>
      <w:r w:rsidRPr="00AB2D0C">
        <w:t xml:space="preserve"> respectively</w:t>
      </w:r>
      <w:r w:rsidR="00544AB9">
        <w:t>,</w:t>
      </w:r>
      <w:r w:rsidRPr="00AB2D0C">
        <w:t xml:space="preserve"> and subscripts </w:t>
      </w:r>
      <w:r w:rsidR="00544AB9">
        <w:t xml:space="preserve">referring </w:t>
      </w:r>
      <w:r w:rsidRPr="00AB2D0C">
        <w:t xml:space="preserve">to the size of the connected ecosystem. </w:t>
      </w:r>
      <w:r w:rsidR="00544AB9">
        <w:t>R</w:t>
      </w:r>
      <w:r w:rsidRPr="00AB2D0C">
        <w:t xml:space="preserve">espective </w:t>
      </w:r>
      <w:r w:rsidR="00544AB9">
        <w:t>un</w:t>
      </w:r>
      <w:r w:rsidRPr="00AB2D0C">
        <w:t xml:space="preserve">connected controls of the resource effect </w:t>
      </w:r>
      <w:r w:rsidR="00544AB9">
        <w:t>are referred to as</w:t>
      </w:r>
      <w:r w:rsidRPr="00AB2D0C">
        <w:t xml:space="preserve"> MM and SL</w:t>
      </w:r>
      <w:r w:rsidR="00544AB9">
        <w:t xml:space="preserve"> (</w:t>
      </w:r>
      <w:r w:rsidRPr="00AB2D0C">
        <w:t>without subscripts</w:t>
      </w:r>
      <w:r w:rsidR="00544AB9">
        <w:t>)</w:t>
      </w:r>
      <w:r w:rsidRPr="00AB2D0C">
        <w:t>.</w:t>
      </w:r>
    </w:p>
    <w:p w14:paraId="4904B7B9" w14:textId="77777777" w:rsidR="00C937A5" w:rsidRPr="00AB2D0C" w:rsidRDefault="00000000">
      <w:pPr>
        <w:spacing w:line="480" w:lineRule="auto"/>
      </w:pPr>
      <w:r w:rsidRPr="00AB2D0C">
        <w:t xml:space="preserve"> </w:t>
      </w:r>
    </w:p>
    <w:p w14:paraId="550917A3" w14:textId="52253D1D" w:rsidR="00C937A5" w:rsidRPr="00AB2D0C" w:rsidRDefault="00000000">
      <w:pPr>
        <w:spacing w:line="480" w:lineRule="auto"/>
      </w:pPr>
      <w:r w:rsidRPr="00AB2D0C">
        <w:t>To understand the effects of the size of the connected ecosystem, we also established two control meta-ecosystems connecting two small ecosystems (S</w:t>
      </w:r>
      <w:r w:rsidRPr="00AB2D0C">
        <w:rPr>
          <w:vertAlign w:val="subscript"/>
        </w:rPr>
        <w:t>S</w:t>
      </w:r>
      <w:r w:rsidRPr="00AB2D0C">
        <w:t>S</w:t>
      </w:r>
      <w:r w:rsidRPr="00AB2D0C">
        <w:rPr>
          <w:vertAlign w:val="subscript"/>
        </w:rPr>
        <w:t>S</w:t>
      </w:r>
      <w:r w:rsidRPr="00AB2D0C">
        <w:t>) and two large ecosystems (L</w:t>
      </w:r>
      <w:r w:rsidRPr="00AB2D0C">
        <w:rPr>
          <w:vertAlign w:val="subscript"/>
        </w:rPr>
        <w:t>L</w:t>
      </w:r>
      <w:r w:rsidRPr="00AB2D0C">
        <w:t>L</w:t>
      </w:r>
      <w:r w:rsidRPr="00AB2D0C">
        <w:rPr>
          <w:vertAlign w:val="subscript"/>
        </w:rPr>
        <w:t>L</w:t>
      </w:r>
      <w:r w:rsidRPr="00AB2D0C">
        <w:t>), respectively (see Fig. 1). To understand what the effect of the size of the connected ecosystem was, we compared local ecosystems that were connected to either small or large ecosystems. We did this by comparing S</w:t>
      </w:r>
      <w:r w:rsidRPr="00AB2D0C">
        <w:rPr>
          <w:vertAlign w:val="subscript"/>
        </w:rPr>
        <w:t>L</w:t>
      </w:r>
      <w:r w:rsidRPr="00AB2D0C">
        <w:t xml:space="preserve"> with S</w:t>
      </w:r>
      <w:r w:rsidRPr="00AB2D0C">
        <w:rPr>
          <w:vertAlign w:val="subscript"/>
        </w:rPr>
        <w:t>S</w:t>
      </w:r>
      <w:r w:rsidRPr="00AB2D0C">
        <w:t xml:space="preserve"> and L</w:t>
      </w:r>
      <w:r w:rsidRPr="00AB2D0C">
        <w:rPr>
          <w:vertAlign w:val="subscript"/>
        </w:rPr>
        <w:t>S</w:t>
      </w:r>
      <w:r w:rsidRPr="00AB2D0C">
        <w:t xml:space="preserve"> with L</w:t>
      </w:r>
      <w:r w:rsidRPr="00AB2D0C">
        <w:rPr>
          <w:vertAlign w:val="subscript"/>
        </w:rPr>
        <w:t>L</w:t>
      </w:r>
      <w:r w:rsidRPr="00AB2D0C">
        <w:t>.</w:t>
      </w:r>
      <w:r w:rsidR="000C5BED">
        <w:t xml:space="preserve"> All above combinations were replicated </w:t>
      </w:r>
      <w:r w:rsidR="004101FB">
        <w:t>five</w:t>
      </w:r>
      <w:r w:rsidR="000C5BED">
        <w:t>-fold.</w:t>
      </w:r>
    </w:p>
    <w:p w14:paraId="58DCA37A" w14:textId="77777777" w:rsidR="00C937A5" w:rsidRPr="00AB2D0C" w:rsidRDefault="00C937A5">
      <w:pPr>
        <w:spacing w:line="480" w:lineRule="auto"/>
      </w:pPr>
    </w:p>
    <w:p w14:paraId="2378624D" w14:textId="77777777" w:rsidR="00C937A5" w:rsidRPr="00AB2D0C" w:rsidRDefault="00000000">
      <w:pPr>
        <w:rPr>
          <w:i/>
        </w:rPr>
      </w:pPr>
      <w:r w:rsidRPr="00AB2D0C">
        <w:rPr>
          <w:i/>
        </w:rPr>
        <w:t>Experimental setup</w:t>
      </w:r>
    </w:p>
    <w:p w14:paraId="5C5FFBCA" w14:textId="77777777" w:rsidR="00C937A5" w:rsidRPr="00AB2D0C" w:rsidRDefault="00C937A5">
      <w:pPr>
        <w:spacing w:line="480" w:lineRule="auto"/>
      </w:pPr>
    </w:p>
    <w:p w14:paraId="694B49B9" w14:textId="60D876C4" w:rsidR="00C937A5" w:rsidRPr="00AB2D0C" w:rsidRDefault="00000000">
      <w:pPr>
        <w:spacing w:line="480" w:lineRule="auto"/>
      </w:pPr>
      <w:del w:id="38" w:author="Emanuele Giacomuzzo" w:date="2024-03-21T13:35:00Z">
        <w:r w:rsidRPr="00AB2D0C" w:rsidDel="00645969">
          <w:delText xml:space="preserve"> </w:delText>
        </w:r>
      </w:del>
      <w:r w:rsidRPr="00AB2D0C">
        <w:t>Our initial communities consisted of eight heterotrophic ciliates (</w:t>
      </w:r>
      <w:ins w:id="39" w:author="Emanuele Giacomuzzo" w:date="2024-03-21T13:35:00Z">
        <w:r w:rsidR="00125BCC" w:rsidRPr="00AB2D0C">
          <w:rPr>
            <w:i/>
          </w:rPr>
          <w:t>Blepharisma</w:t>
        </w:r>
        <w:r w:rsidR="00125BCC" w:rsidRPr="00AB2D0C">
          <w:t xml:space="preserve"> sp.</w:t>
        </w:r>
        <w:r w:rsidR="00125BCC">
          <w:t xml:space="preserve">, </w:t>
        </w:r>
      </w:ins>
      <w:r w:rsidRPr="00AB2D0C">
        <w:rPr>
          <w:i/>
        </w:rPr>
        <w:t>Colpidium</w:t>
      </w:r>
      <w:r w:rsidRPr="00AB2D0C">
        <w:t xml:space="preserve"> sp., </w:t>
      </w:r>
      <w:r w:rsidRPr="00AB2D0C">
        <w:rPr>
          <w:i/>
        </w:rPr>
        <w:t>Loxocephalus</w:t>
      </w:r>
      <w:r w:rsidRPr="00AB2D0C">
        <w:t xml:space="preserve"> sp., </w:t>
      </w:r>
      <w:r w:rsidRPr="00AB2D0C">
        <w:rPr>
          <w:i/>
        </w:rPr>
        <w:t>Paramecium aurelia</w:t>
      </w:r>
      <w:r w:rsidRPr="00AB2D0C">
        <w:t xml:space="preserve">, </w:t>
      </w:r>
      <w:r w:rsidRPr="00AB2D0C">
        <w:rPr>
          <w:i/>
        </w:rPr>
        <w:t>Paramecium caudatum</w:t>
      </w:r>
      <w:r w:rsidRPr="00AB2D0C">
        <w:t xml:space="preserve">, </w:t>
      </w:r>
      <w:r w:rsidRPr="00AB2D0C">
        <w:rPr>
          <w:i/>
        </w:rPr>
        <w:t>Spirostomum</w:t>
      </w:r>
      <w:r w:rsidRPr="00AB2D0C">
        <w:t xml:space="preserve"> sp., </w:t>
      </w:r>
      <w:r w:rsidRPr="00AB2D0C">
        <w:rPr>
          <w:i/>
        </w:rPr>
        <w:t>Spirostomum teres</w:t>
      </w:r>
      <w:r w:rsidRPr="00AB2D0C">
        <w:t xml:space="preserve">, </w:t>
      </w:r>
      <w:ins w:id="40" w:author="Emanuele Giacomuzzo" w:date="2024-03-21T13:35:00Z">
        <w:r w:rsidR="00125BCC">
          <w:t xml:space="preserve">and </w:t>
        </w:r>
      </w:ins>
      <w:r w:rsidRPr="00AB2D0C">
        <w:rPr>
          <w:i/>
        </w:rPr>
        <w:t>Tetrahymena cf. pyriformis</w:t>
      </w:r>
      <w:del w:id="41" w:author="Emanuele Giacomuzzo" w:date="2024-03-21T13:35:00Z">
        <w:r w:rsidRPr="00AB2D0C" w:rsidDel="00125BCC">
          <w:delText xml:space="preserve">, and </w:delText>
        </w:r>
        <w:r w:rsidRPr="00AB2D0C" w:rsidDel="00125BCC">
          <w:rPr>
            <w:i/>
          </w:rPr>
          <w:delText>Blepharisma</w:delText>
        </w:r>
        <w:r w:rsidRPr="00AB2D0C" w:rsidDel="00125BCC">
          <w:delText xml:space="preserve"> sp.</w:delText>
        </w:r>
      </w:del>
      <w:r w:rsidRPr="00AB2D0C">
        <w:t xml:space="preserve">), two mixotrophic ciliates able </w:t>
      </w:r>
      <w:r w:rsidR="00107DD2" w:rsidRPr="00AB2D0C">
        <w:t>to photosynthesise</w:t>
      </w:r>
      <w:r w:rsidRPr="00AB2D0C">
        <w:t xml:space="preserve"> (</w:t>
      </w:r>
      <w:r w:rsidRPr="00AB2D0C">
        <w:rPr>
          <w:i/>
        </w:rPr>
        <w:t xml:space="preserve">Euglena gracilis </w:t>
      </w:r>
      <w:r w:rsidRPr="00AB2D0C">
        <w:t xml:space="preserve">and </w:t>
      </w:r>
      <w:r w:rsidRPr="00AB2D0C">
        <w:rPr>
          <w:i/>
        </w:rPr>
        <w:t>Euplotes aediculatus</w:t>
      </w:r>
      <w:r w:rsidRPr="00AB2D0C">
        <w:t>), and one rotifer (</w:t>
      </w:r>
      <w:r w:rsidRPr="00AB2D0C">
        <w:rPr>
          <w:i/>
        </w:rPr>
        <w:t>Cephalodella</w:t>
      </w:r>
      <w:r w:rsidRPr="00AB2D0C">
        <w:t xml:space="preserve"> sp.), subsequently all referred to as “protists”. We cultured protists in autoclaved bottles with standard protist medium (0.46 g of Protozoa Pellet by Carolina per L of water) and a </w:t>
      </w:r>
      <w:r w:rsidRPr="00AB2D0C">
        <w:lastRenderedPageBreak/>
        <w:t>bacterial mix (</w:t>
      </w:r>
      <w:r w:rsidRPr="00AB2D0C">
        <w:rPr>
          <w:i/>
        </w:rPr>
        <w:t>Serratia fonticola</w:t>
      </w:r>
      <w:r w:rsidRPr="00AB2D0C">
        <w:t xml:space="preserve">, </w:t>
      </w:r>
      <w:r w:rsidRPr="00AB2D0C">
        <w:rPr>
          <w:i/>
        </w:rPr>
        <w:t>Bacillus subtilis</w:t>
      </w:r>
      <w:r w:rsidRPr="00AB2D0C">
        <w:t xml:space="preserve">, and </w:t>
      </w:r>
      <w:r w:rsidRPr="00AB2D0C">
        <w:rPr>
          <w:i/>
        </w:rPr>
        <w:t>Brevibacillus brevis</w:t>
      </w:r>
      <w:r w:rsidRPr="00AB2D0C">
        <w:t xml:space="preserve">) serving as food for protists and constituting 5 % of the total culture volume. See </w:t>
      </w:r>
      <w:r w:rsidRPr="00AB2D0C">
        <w:rPr>
          <w:color w:val="000000"/>
        </w:rPr>
        <w:t xml:space="preserve">Altermatt et al. (2015) </w:t>
      </w:r>
      <w:r w:rsidRPr="00AB2D0C">
        <w:t>for further details and protocols.</w:t>
      </w:r>
    </w:p>
    <w:p w14:paraId="08583A24" w14:textId="77777777" w:rsidR="00C937A5" w:rsidRPr="00AB2D0C" w:rsidRDefault="00C937A5">
      <w:pPr>
        <w:spacing w:line="480" w:lineRule="auto"/>
      </w:pPr>
    </w:p>
    <w:p w14:paraId="3BBB3B30" w14:textId="77777777" w:rsidR="00C937A5" w:rsidRPr="00AB2D0C" w:rsidRDefault="00000000">
      <w:pPr>
        <w:spacing w:line="480" w:lineRule="auto"/>
      </w:pPr>
      <w:r w:rsidRPr="00AB2D0C">
        <w:t>At the start of the experiment (day zero), we established a master-mix of the protist community consisting of all 11 species mixed at 1/11 of their carrying capacity and supplemented with standard protist medium (15 % of the volume). The experiment was conducted in 50 ml centrifuge tubes, with each tube representing an ecosystem. We pipetted 7.5 ml, 22.5 ml, and 37.5 ml of the master-mix to constitute the small, medium, and large ecosystems, respectively. The replicates were randomised in position and kept in an incubator at 20 °C with constant lighting for the remainder of the experiment.</w:t>
      </w:r>
    </w:p>
    <w:p w14:paraId="18DA7E8D" w14:textId="77777777" w:rsidR="00C937A5" w:rsidRPr="00AB2D0C" w:rsidRDefault="00C937A5">
      <w:pPr>
        <w:spacing w:line="480" w:lineRule="auto"/>
      </w:pPr>
    </w:p>
    <w:p w14:paraId="1135A019" w14:textId="77777777" w:rsidR="00C937A5" w:rsidRPr="00AB2D0C" w:rsidRDefault="00000000">
      <w:pPr>
        <w:rPr>
          <w:i/>
        </w:rPr>
      </w:pPr>
      <w:r w:rsidRPr="00AB2D0C">
        <w:rPr>
          <w:i/>
        </w:rPr>
        <w:t>Disturbances and</w:t>
      </w:r>
      <w:r w:rsidRPr="00AB2D0C">
        <w:t xml:space="preserve"> non-living </w:t>
      </w:r>
      <w:r w:rsidRPr="00AB2D0C">
        <w:rPr>
          <w:i/>
        </w:rPr>
        <w:t>resource flows</w:t>
      </w:r>
    </w:p>
    <w:p w14:paraId="514B8D63" w14:textId="77777777" w:rsidR="00C937A5" w:rsidRPr="00AB2D0C" w:rsidRDefault="00C937A5">
      <w:pPr>
        <w:spacing w:line="480" w:lineRule="auto"/>
      </w:pPr>
    </w:p>
    <w:p w14:paraId="5A7BF28B" w14:textId="4024C4BD" w:rsidR="00C937A5" w:rsidRPr="00AB2D0C" w:rsidRDefault="00000000">
      <w:pPr>
        <w:spacing w:line="480" w:lineRule="auto"/>
      </w:pPr>
      <w:r w:rsidRPr="00AB2D0C">
        <w:t xml:space="preserve"> Because i</w:t>
      </w:r>
      <w:r w:rsidR="000C5BED">
        <w:t>t i</w:t>
      </w:r>
      <w:r w:rsidRPr="00AB2D0C">
        <w:t xml:space="preserve">s logistically difficult to separate living </w:t>
      </w:r>
      <w:r w:rsidR="00AB2D0C" w:rsidRPr="00AB2D0C">
        <w:t>species from</w:t>
      </w:r>
      <w:r w:rsidRPr="00AB2D0C">
        <w:t xml:space="preserve"> </w:t>
      </w:r>
      <w:r w:rsidR="00AB2D0C" w:rsidRPr="00AB2D0C">
        <w:t>non-living</w:t>
      </w:r>
      <w:r w:rsidRPr="00AB2D0C">
        <w:t xml:space="preserve"> resources, spatial flows were associated with disturbances, whose mortality effect was controlled in the </w:t>
      </w:r>
      <w:r w:rsidR="00A0124E">
        <w:t>unconnected</w:t>
      </w:r>
      <w:r w:rsidRPr="00AB2D0C">
        <w:t xml:space="preserve"> ecosystems. More specifically, every four days (starting on day five) we boiled a fixed volume of the community of each ecosystem for 30 seconds to turn every organism into non-living resources (i.e., local disturbance). We investigated whether resource flows level affect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After boiling the sampled volumes in a </w:t>
      </w:r>
      <w:r w:rsidR="00AB2D0C" w:rsidRPr="00AB2D0C">
        <w:t>microwave,</w:t>
      </w:r>
      <w:r w:rsidRPr="00AB2D0C">
        <w:t xml:space="preserve"> we subsequently let them cool down to room-</w:t>
      </w:r>
      <w:r w:rsidRPr="00AB2D0C">
        <w:lastRenderedPageBreak/>
        <w:t xml:space="preserve">temperature, and then poured them to the connected recipient ecosystems, </w:t>
      </w:r>
      <w:r w:rsidR="00E37D9C" w:rsidRPr="00AB2D0C">
        <w:t>creating bidirectional</w:t>
      </w:r>
      <w:r w:rsidRPr="00AB2D0C">
        <w:t xml:space="preserve"> resource flows. In the </w:t>
      </w:r>
      <w:r w:rsidR="00A0124E">
        <w:t>unconnected</w:t>
      </w:r>
      <w:r w:rsidRPr="00AB2D0C">
        <w:t xml:space="preserve"> controls, the same volume was disturbed, but poured back to the originating ecosystem to control for the mortality associated with cross-ecosystem resource flows. As resource flows influenced diversity only at high resource flows / disturbance level, we here focus on the results of the high disturbance </w:t>
      </w:r>
      <w:r w:rsidR="00E37D9C" w:rsidRPr="00AB2D0C">
        <w:t>level yet</w:t>
      </w:r>
      <w:r w:rsidRPr="00AB2D0C">
        <w:t xml:space="preserve"> give the results for the low disturbance level in Appendix S2. Throughout the experiment, the total volume of the ecosystems was held constant by compensating evaporation loss with deionised water (see Appendix S1). </w:t>
      </w:r>
    </w:p>
    <w:p w14:paraId="6014A7B2" w14:textId="77777777" w:rsidR="00C937A5" w:rsidRPr="00AB2D0C" w:rsidRDefault="00000000">
      <w:pPr>
        <w:spacing w:line="480" w:lineRule="auto"/>
      </w:pPr>
      <w:r w:rsidRPr="00AB2D0C">
        <w:t xml:space="preserve"> </w:t>
      </w:r>
    </w:p>
    <w:p w14:paraId="13723268" w14:textId="77777777" w:rsidR="00C937A5" w:rsidRPr="00AB2D0C" w:rsidRDefault="00000000">
      <w:pPr>
        <w:rPr>
          <w:i/>
        </w:rPr>
      </w:pPr>
      <w:r w:rsidRPr="00AB2D0C">
        <w:rPr>
          <w:i/>
        </w:rPr>
        <w:t>Sampling</w:t>
      </w:r>
    </w:p>
    <w:p w14:paraId="1F0471FC" w14:textId="77777777" w:rsidR="00C937A5" w:rsidRPr="00AB2D0C" w:rsidRDefault="00C937A5">
      <w:pPr>
        <w:spacing w:line="480" w:lineRule="auto"/>
      </w:pPr>
    </w:p>
    <w:p w14:paraId="08959EDA" w14:textId="5DC828C1" w:rsidR="00C937A5" w:rsidRPr="00AB2D0C" w:rsidRDefault="00000000">
      <w:pPr>
        <w:spacing w:line="480" w:lineRule="auto"/>
      </w:pPr>
      <w:r w:rsidRPr="00AB2D0C">
        <w:t xml:space="preserve">To determine the abundance, species identity, biomass, and traits of protists in each ecosystem, we </w:t>
      </w:r>
      <w:r w:rsidR="000C5BED">
        <w:t>took</w:t>
      </w:r>
      <w:r w:rsidR="000C5BED" w:rsidRPr="00AB2D0C">
        <w:t xml:space="preserve"> </w:t>
      </w:r>
      <w:r w:rsidRPr="00AB2D0C">
        <w:t>videos of 0.2 ml samples from each ecosystem every four days, starting at day zero. While the first two time points (day 0 and 4) took place before the first disturbance, all other time points were always taken three days after the disturbance to leave communities recover as much as possible from disturbances. We took a 5</w:t>
      </w:r>
      <w:ins w:id="42" w:author="Florian Altermatt" w:date="2024-03-20T14:02:00Z">
        <w:r w:rsidR="000C5BED">
          <w:t xml:space="preserve"> </w:t>
        </w:r>
      </w:ins>
      <w:r w:rsidRPr="00AB2D0C">
        <w:t>s video of each sample at 1.6x magnification, using Hamamatsu Orca Flash 4.0 (Herrsching am Ammersee, Germany) camera. At the last two time points (days 24 and 28), we took two samples per ecosystem to reduce the sampling error and increase 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AB2D0C" w:rsidRDefault="00C937A5">
      <w:pPr>
        <w:spacing w:line="480" w:lineRule="auto"/>
      </w:pPr>
    </w:p>
    <w:p w14:paraId="4AA3B871" w14:textId="77777777" w:rsidR="00C937A5" w:rsidRPr="00AB2D0C" w:rsidRDefault="00000000">
      <w:pPr>
        <w:rPr>
          <w:i/>
        </w:rPr>
      </w:pPr>
      <w:r w:rsidRPr="00AB2D0C">
        <w:rPr>
          <w:i/>
        </w:rPr>
        <w:lastRenderedPageBreak/>
        <w:t>Quantifying biomass and biodiversity</w:t>
      </w:r>
    </w:p>
    <w:p w14:paraId="05E7A863" w14:textId="77777777" w:rsidR="00C937A5" w:rsidRPr="00AB2D0C" w:rsidRDefault="00C937A5">
      <w:pPr>
        <w:spacing w:line="480" w:lineRule="auto"/>
      </w:pPr>
    </w:p>
    <w:p w14:paraId="23338F92" w14:textId="0293866F" w:rsidR="00C937A5" w:rsidRPr="00AB2D0C" w:rsidRDefault="00000000">
      <w:pPr>
        <w:spacing w:line="480" w:lineRule="auto"/>
      </w:pPr>
      <w:r w:rsidRPr="00AB2D0C">
        <w:t xml:space="preserve"> We used the R-package BEMOVI </w:t>
      </w:r>
      <w:r w:rsidRPr="00AB2D0C">
        <w:rPr>
          <w:color w:val="000000"/>
        </w:rPr>
        <w:t>to identify and characterise protist species in the communities</w:t>
      </w:r>
      <w:r w:rsidR="00E37D9C">
        <w:rPr>
          <w:color w:val="000000"/>
        </w:rPr>
        <w:t xml:space="preserve"> </w:t>
      </w:r>
      <w:sdt>
        <w:sdtPr>
          <w:rPr>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r w:rsidR="00E859A4">
            <w:rPr>
              <w:rFonts w:eastAsia="Times New Roman"/>
            </w:rPr>
            <w:t>(Altermatt et al., 2015; Pennekamp et al., 2015; Pennekamp &amp; Schtickzelle, 2013)</w:t>
          </w:r>
        </w:sdtContent>
      </w:sdt>
      <w:r w:rsidRPr="00AB2D0C">
        <w:t>. We first extracted moving particles' traits (e.g., speed, shape, size) in the videos, and used these traits to filter out particles that were not protists and obtain an average abundance of protist individuals per volume. We also measured as a proxy for ecosystem function protist biomass. The total area of protists (as area per volume medium), and subsequently used this “bioarea” as a proxy of biomass (hereafter referred to as “biomass”), which is a fair assumption given the roundish shape of protists. We then identified protist species using a support vector machine model</w:t>
      </w:r>
      <w:r w:rsidR="005247C5">
        <w:t xml:space="preserve"> </w:t>
      </w:r>
      <w:sdt>
        <w:sdtPr>
          <w:rPr>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E859A4" w:rsidRPr="00E859A4">
            <w:rPr>
              <w:color w:val="000000"/>
            </w:rPr>
            <w:t>(Cortes et al., 1995; r-package “e1071”: Dimitriadou et al., 2006)</w:t>
          </w:r>
        </w:sdtContent>
      </w:sdt>
      <w:r w:rsidRPr="00AB2D0C">
        <w:t xml:space="preserve"> that employed traits extracted from species monocultures as predictor variables. Last, we calculated local biodiversity (</w:t>
      </w:r>
      <w:r w:rsidRPr="00AB2D0C">
        <w:rPr>
          <w:rFonts w:ascii="Noto Sans Symbols" w:eastAsia="Noto Sans Symbols" w:hAnsi="Noto Sans Symbols" w:cs="Noto Sans Symbols"/>
        </w:rPr>
        <w:t>α</w:t>
      </w:r>
      <w:r w:rsidRPr="00AB2D0C">
        <w:t>-diversity) using the Shannon Index</w:t>
      </w:r>
      <w:r w:rsidR="0099059B">
        <w:t xml:space="preserve"> </w:t>
      </w:r>
      <w:sdt>
        <w:sdtPr>
          <w:rPr>
            <w:color w:val="000000"/>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r w:rsidR="00E859A4" w:rsidRPr="00E859A4">
            <w:rPr>
              <w:color w:val="000000"/>
            </w:rPr>
            <w:t>(Shannon, 1948)</w:t>
          </w:r>
        </w:sdtContent>
      </w:sdt>
      <w:r w:rsidRPr="00AB2D0C">
        <w:t xml:space="preserve">. At the meta-ecosystem scale, we calculated biodiversity through (i) mean local diversity (mean </w:t>
      </w:r>
      <w:r w:rsidRPr="00AB2D0C">
        <w:rPr>
          <w:rFonts w:ascii="Noto Sans Symbols" w:eastAsia="Noto Sans Symbols" w:hAnsi="Noto Sans Symbols" w:cs="Noto Sans Symbols"/>
        </w:rPr>
        <w:t>α</w:t>
      </w:r>
      <w:r w:rsidRPr="00AB2D0C">
        <w:t>-diversity) as Shannon Index averaged across ecosystems, (ii) among-community diversity (β- diversity) as the Bray-Curtis index</w:t>
      </w:r>
      <w:r w:rsidR="0099059B">
        <w:t xml:space="preserve"> </w:t>
      </w:r>
      <w:sdt>
        <w:sdt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
          <w:id w:val="-889186857"/>
          <w:placeholder>
            <w:docPart w:val="DefaultPlaceholder_-1854013440"/>
          </w:placeholder>
        </w:sdtPr>
        <w:sdtContent>
          <w:r w:rsidR="00E859A4">
            <w:rPr>
              <w:rFonts w:eastAsia="Times New Roman"/>
            </w:rPr>
            <w:t>(Bray &amp; Curtis, 1957)</w:t>
          </w:r>
        </w:sdtContent>
      </w:sdt>
      <w:r w:rsidRPr="00AB2D0C">
        <w:t>, and (iii) total biodiversity (γ- diversity) as the total number of species persisting at the meta-ecosystem level.</w:t>
      </w:r>
    </w:p>
    <w:p w14:paraId="0C1790F6" w14:textId="77777777" w:rsidR="00C937A5" w:rsidRPr="00AB2D0C" w:rsidRDefault="00C937A5">
      <w:pPr>
        <w:spacing w:line="480" w:lineRule="auto"/>
      </w:pPr>
    </w:p>
    <w:p w14:paraId="7F20D454" w14:textId="77777777" w:rsidR="00C937A5" w:rsidRPr="00AB2D0C" w:rsidRDefault="00000000">
      <w:pPr>
        <w:rPr>
          <w:i/>
        </w:rPr>
      </w:pPr>
      <w:r w:rsidRPr="00AB2D0C">
        <w:rPr>
          <w:i/>
        </w:rPr>
        <w:t>Statistical analysis</w:t>
      </w:r>
    </w:p>
    <w:p w14:paraId="297E85BD" w14:textId="77777777" w:rsidR="00C937A5" w:rsidRPr="00AB2D0C" w:rsidRDefault="00C937A5">
      <w:pPr>
        <w:spacing w:line="480" w:lineRule="auto"/>
      </w:pPr>
    </w:p>
    <w:p w14:paraId="75DD7ACC" w14:textId="48C01AD3" w:rsidR="00C937A5" w:rsidRPr="00AB2D0C" w:rsidRDefault="00000000">
      <w:pPr>
        <w:spacing w:line="480" w:lineRule="auto"/>
      </w:pPr>
      <w:r w:rsidRPr="00AB2D0C">
        <w:t>To understand the effects of resource flows on biodiversity over time in symmetric and asymmetric meta-ecosystems, we performed statistical analysis using mixed-effect models with the 'lme4' package in R</w:t>
      </w:r>
      <w:r w:rsidR="00B53D15">
        <w:t xml:space="preserve"> </w:t>
      </w:r>
      <w:sdt>
        <w:sdtPr>
          <w:rPr>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fSwiaXNUZW1wb3JhcnkiOmZhbHNlfV19"/>
          <w:id w:val="-391884958"/>
          <w:placeholder>
            <w:docPart w:val="DefaultPlaceholder_-1854013440"/>
          </w:placeholder>
        </w:sdtPr>
        <w:sdtContent>
          <w:r w:rsidR="00E859A4" w:rsidRPr="00E859A4">
            <w:rPr>
              <w:color w:val="000000"/>
            </w:rPr>
            <w:t>(Bates et al., 2015)</w:t>
          </w:r>
        </w:sdtContent>
      </w:sdt>
      <w:r w:rsidRPr="00AB2D0C">
        <w:t xml:space="preserve">. The analysis excluded the initial two time </w:t>
      </w:r>
      <w:r w:rsidRPr="00AB2D0C">
        <w:lastRenderedPageBreak/>
        <w:t>points preceding the disturbances (grey zones in all figures), as their inclusion would interfere with our understanding of the impact of disturbances and resource flows.</w:t>
      </w:r>
    </w:p>
    <w:p w14:paraId="4CBCEDD4" w14:textId="77777777" w:rsidR="00C937A5" w:rsidRPr="00AB2D0C" w:rsidRDefault="00000000">
      <w:pPr>
        <w:spacing w:line="480" w:lineRule="auto"/>
      </w:pPr>
      <w:r w:rsidRPr="00AB2D0C">
        <w:t xml:space="preserve"> </w:t>
      </w:r>
    </w:p>
    <w:p w14:paraId="335477CD" w14:textId="77777777" w:rsidR="00645969" w:rsidRDefault="00000000">
      <w:pPr>
        <w:spacing w:line="480" w:lineRule="auto"/>
        <w:rPr>
          <w:ins w:id="43" w:author="Emanuele Giacomuzzo" w:date="2024-03-21T13:46:00Z"/>
        </w:rPr>
      </w:pPr>
      <w:r w:rsidRPr="00AB2D0C">
        <w:t>To examine resource flows effects at the meta-ecosystem level, we compared S</w:t>
      </w:r>
      <w:r w:rsidRPr="00AB2D0C">
        <w:rPr>
          <w:vertAlign w:val="subscript"/>
        </w:rPr>
        <w:t>L</w:t>
      </w:r>
      <w:r w:rsidRPr="00AB2D0C">
        <w:t>L</w:t>
      </w:r>
      <w:r w:rsidRPr="00AB2D0C">
        <w:rPr>
          <w:vertAlign w:val="subscript"/>
        </w:rPr>
        <w:t>S</w:t>
      </w:r>
      <w:r w:rsidRPr="00AB2D0C">
        <w:t xml:space="preserve"> to SL and M</w:t>
      </w:r>
      <w:r w:rsidRPr="00AB2D0C">
        <w:rPr>
          <w:vertAlign w:val="subscript"/>
        </w:rPr>
        <w:t>M</w:t>
      </w:r>
      <w:r w:rsidRPr="00AB2D0C">
        <w:t>M</w:t>
      </w:r>
      <w:r w:rsidRPr="00AB2D0C">
        <w:rPr>
          <w:vertAlign w:val="subscript"/>
        </w:rPr>
        <w:t>M</w:t>
      </w:r>
      <w:r w:rsidRPr="00AB2D0C">
        <w:t xml:space="preserve"> to MM. SL and MM were virtual meta-ecosystems created from </w:t>
      </w:r>
      <w:r w:rsidR="00A0124E">
        <w:t>unconnected</w:t>
      </w:r>
      <w:r w:rsidRPr="00AB2D0C">
        <w:t xml:space="preserve"> ecosystems that is, pairing two ecosystems to calculate the diversity and total biomass</w:t>
      </w:r>
      <w:r w:rsidR="002312A2">
        <w:t xml:space="preserve"> (</w:t>
      </w:r>
      <w:r w:rsidRPr="00AB2D0C">
        <w:t xml:space="preserve">yet without having these ecosystems connected by flows of resources). We constructed these virtual control meta-ecosystems by creating all possible pairs (without replacement) of </w:t>
      </w:r>
      <w:r w:rsidR="00A0124E">
        <w:t>unconnected</w:t>
      </w:r>
      <w:r w:rsidRPr="00AB2D0C">
        <w:t xml:space="preserve"> ecosystems (25 SL pairs and 10 MM pairs). </w:t>
      </w:r>
    </w:p>
    <w:p w14:paraId="0790CF8A" w14:textId="77777777" w:rsidR="00645969" w:rsidRDefault="00645969">
      <w:pPr>
        <w:spacing w:line="480" w:lineRule="auto"/>
        <w:rPr>
          <w:ins w:id="44" w:author="Emanuele Giacomuzzo" w:date="2024-03-21T13:46:00Z"/>
        </w:rPr>
      </w:pPr>
    </w:p>
    <w:p w14:paraId="06FCB250" w14:textId="28F2D98D" w:rsidR="00C937A5" w:rsidRPr="00AB2D0C" w:rsidRDefault="00000000">
      <w:pPr>
        <w:spacing w:line="480" w:lineRule="auto"/>
      </w:pPr>
      <w:r w:rsidRPr="00AB2D0C">
        <w:t>To test the influence of the resource flow connection on a response variable (α-, β-, γ- 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t xml:space="preserve"> </w:t>
      </w:r>
      <w:r w:rsidRPr="00AB2D0C">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relationship between the response variable and time. For each of comparisons, we performed multiple comparisons iteratively, resulting in a distribution of p-values. Each iteration involved </w:t>
      </w:r>
      <w:r w:rsidR="00A0124E">
        <w:t>unconnected</w:t>
      </w:r>
      <w:r w:rsidRPr="00AB2D0C">
        <w:t xml:space="preserve"> meta-ecosystems with differently paired ecosystems (without resampling). </w:t>
      </w:r>
      <w:r w:rsidRPr="00AB2D0C">
        <w:lastRenderedPageBreak/>
        <w:t xml:space="preserve">The presented p-values are the means of their respective distributions. See Tables S1 for the p values associated with meta-ecosystem models. </w:t>
      </w:r>
    </w:p>
    <w:p w14:paraId="275167CD" w14:textId="77777777" w:rsidR="00C937A5" w:rsidRPr="00AB2D0C" w:rsidRDefault="00000000">
      <w:pPr>
        <w:spacing w:line="480" w:lineRule="auto"/>
      </w:pPr>
      <w:r w:rsidRPr="00AB2D0C">
        <w:t xml:space="preserve"> </w:t>
      </w:r>
    </w:p>
    <w:p w14:paraId="7907FAE9" w14:textId="77777777" w:rsidR="00C937A5" w:rsidRPr="00AB2D0C" w:rsidRDefault="00000000">
      <w:pPr>
        <w:spacing w:line="480" w:lineRule="auto"/>
      </w:pPr>
      <w:r w:rsidRPr="00AB2D0C">
        <w:t>To examine resource flow effects at the ecosystem level, we investigated whether the size of the connected ecosystem influenced resource flows effects–comparing S</w:t>
      </w:r>
      <w:r w:rsidRPr="00AB2D0C">
        <w:rPr>
          <w:vertAlign w:val="subscript"/>
        </w:rPr>
        <w:t>L</w:t>
      </w:r>
      <w:r w:rsidRPr="00AB2D0C">
        <w:t xml:space="preserve"> to S</w:t>
      </w:r>
      <w:r w:rsidRPr="00AB2D0C">
        <w:rPr>
          <w:vertAlign w:val="subscript"/>
        </w:rPr>
        <w:t>S</w:t>
      </w:r>
      <w:r w:rsidRPr="00AB2D0C">
        <w:t xml:space="preserve"> and L</w:t>
      </w:r>
      <w:r w:rsidRPr="00AB2D0C">
        <w:rPr>
          <w:vertAlign w:val="subscript"/>
        </w:rPr>
        <w:t>S</w:t>
      </w:r>
      <w:r w:rsidRPr="00AB2D0C">
        <w:t xml:space="preserve"> to L</w:t>
      </w:r>
      <w:r w:rsidRPr="00AB2D0C">
        <w:rPr>
          <w:vertAlign w:val="subscript"/>
        </w:rPr>
        <w:t>L</w:t>
      </w:r>
      <w:r w:rsidRPr="00AB2D0C">
        <w:t>–and whether resource flows had an effect when happening between ecosystems of the same size–comparing S</w:t>
      </w:r>
      <w:r w:rsidRPr="00AB2D0C">
        <w:rPr>
          <w:vertAlign w:val="subscript"/>
        </w:rPr>
        <w:t>S</w:t>
      </w:r>
      <w:r w:rsidRPr="00AB2D0C">
        <w:t xml:space="preserve"> to S and L</w:t>
      </w:r>
      <w:r w:rsidRPr="00AB2D0C">
        <w:rPr>
          <w:vertAlign w:val="subscript"/>
        </w:rPr>
        <w:t>L</w:t>
      </w:r>
      <w:r w:rsidRPr="00AB2D0C">
        <w:t xml:space="preserve"> to L. To test the influence of the resource flow connection or size on a response variable (Shannon Index, biomass), we made the same model comparisons as at the meta-ecosystem level (but without iterations). See Tables S2 for the p values associated with ecosystem models. </w:t>
      </w:r>
    </w:p>
    <w:p w14:paraId="4231BBDF" w14:textId="77777777" w:rsidR="00C937A5" w:rsidRPr="00AB2D0C" w:rsidRDefault="00C937A5">
      <w:pPr>
        <w:spacing w:line="480" w:lineRule="auto"/>
      </w:pPr>
    </w:p>
    <w:p w14:paraId="09014430" w14:textId="77777777" w:rsidR="00C937A5" w:rsidRPr="00AB2D0C" w:rsidRDefault="00000000">
      <w:pPr>
        <w:rPr>
          <w:b/>
        </w:rPr>
      </w:pPr>
      <w:r w:rsidRPr="00AB2D0C">
        <w:rPr>
          <w:b/>
        </w:rPr>
        <w:t>Results</w:t>
      </w:r>
    </w:p>
    <w:p w14:paraId="10A1A7AD" w14:textId="77777777" w:rsidR="00C937A5" w:rsidRPr="00AB2D0C" w:rsidRDefault="00C937A5">
      <w:pPr>
        <w:spacing w:line="480" w:lineRule="auto"/>
      </w:pPr>
    </w:p>
    <w:p w14:paraId="24AA6134" w14:textId="008238EE" w:rsidR="00C937A5" w:rsidRPr="00AB2D0C" w:rsidRDefault="00000000">
      <w:pPr>
        <w:spacing w:line="480" w:lineRule="auto"/>
      </w:pPr>
      <w:r w:rsidRPr="00AB2D0C">
        <w:t>At the meta-ecosystem level, resource flows increased mean α-diversity, decreased β- diversity, and decreased total biomass in meta-ecosystems</w:t>
      </w:r>
      <w:r w:rsidR="00D35CAC">
        <w:t xml:space="preserve"> with asymmetric patch sizes</w:t>
      </w:r>
      <w:r w:rsidRPr="00AB2D0C">
        <w:t xml:space="preserve"> (S</w:t>
      </w:r>
      <w:r w:rsidRPr="00AB2D0C">
        <w:rPr>
          <w:vertAlign w:val="subscript"/>
        </w:rPr>
        <w:t>L</w:t>
      </w:r>
      <w:r w:rsidRPr="00AB2D0C">
        <w:t>L</w:t>
      </w:r>
      <w:r w:rsidRPr="00AB2D0C">
        <w:rPr>
          <w:vertAlign w:val="subscript"/>
        </w:rPr>
        <w:t>S</w:t>
      </w:r>
      <w:r w:rsidRPr="00AB2D0C">
        <w:t xml:space="preserve">; Fig. 2 purple solid versus dashed lines) but not in meta-ecosystems </w:t>
      </w:r>
      <w:r w:rsidR="00D35CAC">
        <w:t xml:space="preserve">with identical (symmetric) patch sizes </w:t>
      </w:r>
      <w:r w:rsidRPr="00AB2D0C">
        <w:t>(M</w:t>
      </w:r>
      <w:r w:rsidRPr="00AB2D0C">
        <w:rPr>
          <w:vertAlign w:val="subscript"/>
        </w:rPr>
        <w:t>M</w:t>
      </w:r>
      <w:r w:rsidRPr="00AB2D0C">
        <w:t>M</w:t>
      </w:r>
      <w:r w:rsidRPr="00AB2D0C">
        <w:rPr>
          <w:vertAlign w:val="subscript"/>
        </w:rPr>
        <w:t>M</w:t>
      </w:r>
      <w:r w:rsidRPr="00AB2D0C">
        <w:t>; Fig. 2 green solid versus dashed lines). S</w:t>
      </w:r>
      <w:r w:rsidRPr="00AB2D0C">
        <w:rPr>
          <w:vertAlign w:val="subscript"/>
        </w:rPr>
        <w:t>L</w:t>
      </w:r>
      <w:r w:rsidRPr="00AB2D0C">
        <w:t>L</w:t>
      </w:r>
      <w:r w:rsidRPr="00AB2D0C">
        <w:rPr>
          <w:vertAlign w:val="subscript"/>
        </w:rPr>
        <w:t>S</w:t>
      </w:r>
      <w:r w:rsidRPr="00AB2D0C">
        <w:t xml:space="preserve"> had a higher mean α</w:t>
      </w:r>
      <w:ins w:id="45" w:author="Florian Altermatt" w:date="2024-03-20T14:21:00Z">
        <w:r w:rsidR="00D35CAC">
          <w:t>-</w:t>
        </w:r>
      </w:ins>
      <w:r w:rsidRPr="00AB2D0C">
        <w:t xml:space="preserve">diversity (p = 0.019), </w:t>
      </w:r>
      <w:commentRangeStart w:id="46"/>
      <w:r w:rsidRPr="00AB2D0C">
        <w:t>lower β</w:t>
      </w:r>
      <w:r w:rsidR="00D35CAC">
        <w:t>-</w:t>
      </w:r>
      <w:r w:rsidRPr="00AB2D0C">
        <w:t xml:space="preserve">diversity </w:t>
      </w:r>
      <w:commentRangeEnd w:id="46"/>
      <w:r w:rsidR="00D35CAC">
        <w:rPr>
          <w:rStyle w:val="CommentReference"/>
        </w:rPr>
        <w:commentReference w:id="46"/>
      </w:r>
      <w:r w:rsidRPr="00AB2D0C">
        <w:t xml:space="preserve">(p = 0.012), and lower total biomass (p = 0.003) compared to SL </w:t>
      </w:r>
      <w:r w:rsidR="00D35CAC">
        <w:t>un</w:t>
      </w:r>
      <w:r w:rsidR="00D35CAC" w:rsidRPr="00AB2D0C">
        <w:t xml:space="preserve">connected </w:t>
      </w:r>
      <w:r w:rsidRPr="00AB2D0C">
        <w:t>meta-ecosystems (purple lines in Fig. 2a, 2b, 2d respectively). M</w:t>
      </w:r>
      <w:r w:rsidRPr="00AB2D0C">
        <w:rPr>
          <w:vertAlign w:val="subscript"/>
        </w:rPr>
        <w:t>M</w:t>
      </w:r>
      <w:r w:rsidRPr="00AB2D0C">
        <w:t>M</w:t>
      </w:r>
      <w:r w:rsidRPr="00AB2D0C">
        <w:rPr>
          <w:vertAlign w:val="subscript"/>
        </w:rPr>
        <w:t>M</w:t>
      </w:r>
      <w:r w:rsidRPr="00AB2D0C">
        <w:t xml:space="preserve"> had the same mean α- and β-diversity (green lines in Fig. 2</w:t>
      </w:r>
      <w:r w:rsidR="009B3C47">
        <w:t>a and 2b, respectively</w:t>
      </w:r>
      <w:r w:rsidRPr="00AB2D0C">
        <w:t>, p &gt; 0.1), as well as total biomass (green lines in Fig. 2d, p &gt; 0.1), compared to MM pairs. Resource flows did not influence γ</w:t>
      </w:r>
      <w:r w:rsidR="00D35CAC">
        <w:t>-</w:t>
      </w:r>
      <w:r w:rsidRPr="00AB2D0C">
        <w:t>diversity in either asymmetric or symmetric meta-ecosystems, as S</w:t>
      </w:r>
      <w:r w:rsidRPr="00AB2D0C">
        <w:rPr>
          <w:vertAlign w:val="subscript"/>
        </w:rPr>
        <w:t>L</w:t>
      </w:r>
      <w:r w:rsidRPr="00AB2D0C">
        <w:t>L</w:t>
      </w:r>
      <w:r w:rsidRPr="00AB2D0C">
        <w:rPr>
          <w:vertAlign w:val="subscript"/>
        </w:rPr>
        <w:t>S</w:t>
      </w:r>
      <w:r w:rsidRPr="00AB2D0C">
        <w:t xml:space="preserve"> had the same γ</w:t>
      </w:r>
      <w:r w:rsidR="00D35CAC">
        <w:t>-</w:t>
      </w:r>
      <w:r w:rsidRPr="00AB2D0C">
        <w:t>diversity as SL pairs (purple lines in Fig. 2c, p &gt; 0.1) and M</w:t>
      </w:r>
      <w:r w:rsidRPr="00AB2D0C">
        <w:rPr>
          <w:vertAlign w:val="subscript"/>
        </w:rPr>
        <w:t>M</w:t>
      </w:r>
      <w:r w:rsidRPr="00AB2D0C">
        <w:t>M</w:t>
      </w:r>
      <w:r w:rsidRPr="00AB2D0C">
        <w:rPr>
          <w:vertAlign w:val="subscript"/>
        </w:rPr>
        <w:t>M</w:t>
      </w:r>
      <w:r w:rsidRPr="00AB2D0C">
        <w:t xml:space="preserve"> had the same γ</w:t>
      </w:r>
      <w:r w:rsidR="00D35CAC">
        <w:t>-</w:t>
      </w:r>
      <w:r w:rsidRPr="00AB2D0C">
        <w:t xml:space="preserve">diversity as MM pairs (green lines in Fig. 2c, p &gt; 0.1). </w:t>
      </w:r>
    </w:p>
    <w:p w14:paraId="375FDB10" w14:textId="77777777" w:rsidR="00C937A5" w:rsidRPr="00AB2D0C" w:rsidRDefault="00C937A5">
      <w:pPr>
        <w:pStyle w:val="Heading2"/>
        <w:spacing w:line="480" w:lineRule="auto"/>
        <w:rPr>
          <w:color w:val="000000"/>
          <w:sz w:val="24"/>
          <w:szCs w:val="24"/>
        </w:rPr>
      </w:pPr>
    </w:p>
    <w:p w14:paraId="7363C01D" w14:textId="65EB4713" w:rsidR="00C937A5" w:rsidRPr="00AB2D0C" w:rsidRDefault="00000000">
      <w:pPr>
        <w:spacing w:line="480" w:lineRule="auto"/>
      </w:pPr>
      <w:r w:rsidRPr="00AB2D0C">
        <w:t xml:space="preserve">At the local level, small ecosystems that were connected to large ecosystems had </w:t>
      </w:r>
      <w:r w:rsidR="00D35CAC">
        <w:t>higher</w:t>
      </w:r>
      <w:r w:rsidR="00D35CAC" w:rsidRPr="00AB2D0C">
        <w:t xml:space="preserve"> </w:t>
      </w:r>
      <w:r w:rsidRPr="00AB2D0C">
        <w:t xml:space="preserve">diversity (Shannon Index) (solid vs dashed brown lines in Fig. 3a, p = 0.002) and </w:t>
      </w:r>
      <w:r w:rsidR="00E87651" w:rsidRPr="00AB2D0C">
        <w:t>biomass (</w:t>
      </w:r>
      <w:r w:rsidRPr="00AB2D0C">
        <w:t xml:space="preserve">solid vs dashed brown lines in Fig. 3b, p = 0.019, connection interacted with time) than when </w:t>
      </w:r>
      <w:r w:rsidR="00A0124E">
        <w:t>unconnected</w:t>
      </w:r>
      <w:r w:rsidRPr="00AB2D0C">
        <w:t xml:space="preserve"> (S</w:t>
      </w:r>
      <w:r w:rsidRPr="00AB2D0C">
        <w:rPr>
          <w:vertAlign w:val="subscript"/>
        </w:rPr>
        <w:t>L</w:t>
      </w:r>
      <w:r w:rsidRPr="00AB2D0C">
        <w:t xml:space="preserve"> vs S). This effect on biodiversity can be broken </w:t>
      </w:r>
      <w:r w:rsidR="00E87651" w:rsidRPr="00AB2D0C">
        <w:t>down into</w:t>
      </w:r>
      <w:r w:rsidRPr="00AB2D0C">
        <w:t xml:space="preserve"> two components. First, the size of the connected ecosystem, as being connected to large ecosystems led to greater biodiversity (solid vs dotted brown lines in Fig. 3a, p = 0.013) Second, the presence or absence of the connection, as small ecosystems when connected to other small ecosystems were more diverse (dotted vs dashed brown lines in Fig. 3a, p = 0.012) than when </w:t>
      </w:r>
      <w:r w:rsidR="00DC7627">
        <w:t>un</w:t>
      </w:r>
      <w:r w:rsidR="00DC7627" w:rsidRPr="00AB2D0C">
        <w:t xml:space="preserve">connected </w:t>
      </w:r>
      <w:r w:rsidRPr="00AB2D0C">
        <w:t>(S</w:t>
      </w:r>
      <w:r w:rsidRPr="00AB2D0C">
        <w:rPr>
          <w:vertAlign w:val="subscript"/>
        </w:rPr>
        <w:t>S</w:t>
      </w:r>
      <w:r w:rsidRPr="00AB2D0C">
        <w:t xml:space="preserve"> vs S). We observed a similar </w:t>
      </w:r>
      <w:r w:rsidR="008600D8">
        <w:t xml:space="preserve">but weak </w:t>
      </w:r>
      <w:r w:rsidR="00DC7627">
        <w:t xml:space="preserve">(marginally not significant) </w:t>
      </w:r>
      <w:r w:rsidRPr="00AB2D0C">
        <w:t>trend for biomass, as being connected to large led to greater biomass (solid vs dotted brown lines in Fig. 3b, p = 0.06) than when connected to small ecosystems (S</w:t>
      </w:r>
      <w:r w:rsidRPr="00AB2D0C">
        <w:rPr>
          <w:vertAlign w:val="subscript"/>
        </w:rPr>
        <w:t>L</w:t>
      </w:r>
      <w:r w:rsidRPr="00AB2D0C">
        <w:t xml:space="preserve"> vs S</w:t>
      </w:r>
      <w:r w:rsidRPr="00AB2D0C">
        <w:rPr>
          <w:vertAlign w:val="subscript"/>
        </w:rPr>
        <w:t>S</w:t>
      </w:r>
      <w:r w:rsidRPr="00AB2D0C">
        <w:t xml:space="preserve">), as well as being connected to other small ecosystems (dotted vs dashed brown lines in Fig. 3b p = 0.071) instead of being </w:t>
      </w:r>
      <w:r w:rsidR="00A0124E">
        <w:t>unconnected</w:t>
      </w:r>
      <w:r w:rsidRPr="00AB2D0C">
        <w:t xml:space="preserve"> (S</w:t>
      </w:r>
      <w:r w:rsidRPr="00AB2D0C">
        <w:rPr>
          <w:vertAlign w:val="subscript"/>
        </w:rPr>
        <w:t>L</w:t>
      </w:r>
      <w:r w:rsidRPr="00AB2D0C">
        <w:t xml:space="preserve"> vs S</w:t>
      </w:r>
      <w:r w:rsidRPr="00AB2D0C">
        <w:rPr>
          <w:vertAlign w:val="subscript"/>
        </w:rPr>
        <w:t>S</w:t>
      </w:r>
      <w:r w:rsidRPr="00AB2D0C">
        <w:t xml:space="preserve">). </w:t>
      </w:r>
    </w:p>
    <w:p w14:paraId="54CE076E" w14:textId="77777777" w:rsidR="00C937A5" w:rsidRPr="00AB2D0C" w:rsidRDefault="00C937A5">
      <w:pPr>
        <w:spacing w:line="480" w:lineRule="auto"/>
      </w:pPr>
    </w:p>
    <w:p w14:paraId="7EFFDA34" w14:textId="5535A180" w:rsidR="00C937A5" w:rsidRPr="00AB2D0C" w:rsidRDefault="00000000">
      <w:pPr>
        <w:spacing w:line="480" w:lineRule="auto"/>
      </w:pPr>
      <w:r w:rsidRPr="00AB2D0C">
        <w:t xml:space="preserve">Also at the local level, large ecosystems that were connected to small ecosystems were similar in their biodiversity (solid vs dashed blue lines in Fig. 3a, p &gt; 0.1) but had lower biomass (solid vs dashed blue lines in Fig. 3b, p = 0.001) than when </w:t>
      </w:r>
      <w:r w:rsidR="00A0124E">
        <w:t>unconnected</w:t>
      </w:r>
      <w:r w:rsidRPr="00AB2D0C">
        <w:t xml:space="preserve"> (L</w:t>
      </w:r>
      <w:r w:rsidRPr="00AB2D0C">
        <w:rPr>
          <w:vertAlign w:val="subscript"/>
        </w:rPr>
        <w:t>S</w:t>
      </w:r>
      <w:r w:rsidRPr="00AB2D0C">
        <w:t xml:space="preserve"> vs L). For large ecosystems, the connection with small ecosystems decreased their biomass (solid vs dotted blue lines in Fig. 3b, p = 0.036) (L</w:t>
      </w:r>
      <w:r w:rsidRPr="00AB2D0C">
        <w:rPr>
          <w:vertAlign w:val="subscript"/>
        </w:rPr>
        <w:t>S</w:t>
      </w:r>
      <w:r w:rsidRPr="00AB2D0C">
        <w:t xml:space="preserve"> vs L</w:t>
      </w:r>
      <w:r w:rsidRPr="00AB2D0C">
        <w:rPr>
          <w:vertAlign w:val="subscript"/>
        </w:rPr>
        <w:t>L</w:t>
      </w:r>
      <w:r w:rsidRPr="00AB2D0C">
        <w:t>). This effect was mediated by the size of the connected ecosystem, as when large ecosystems were connected to other large ecosystems, the effect was not observed (dotted vs dashed blue lines in Fig. 3b, p &gt; 0.01) (L</w:t>
      </w:r>
      <w:r w:rsidRPr="00AB2D0C">
        <w:rPr>
          <w:vertAlign w:val="subscript"/>
        </w:rPr>
        <w:t>L</w:t>
      </w:r>
      <w:r w:rsidRPr="00AB2D0C">
        <w:t xml:space="preserve"> vs L).</w:t>
      </w:r>
    </w:p>
    <w:p w14:paraId="3862F587" w14:textId="6FC6A55D" w:rsidR="00C937A5" w:rsidRPr="00AB2D0C" w:rsidRDefault="00000000">
      <w:pPr>
        <w:spacing w:line="480" w:lineRule="auto"/>
      </w:pPr>
      <w:r w:rsidRPr="00AB2D0C">
        <w:lastRenderedPageBreak/>
        <w:br/>
        <w:t>We observe a weak</w:t>
      </w:r>
      <w:r w:rsidR="00DC7627">
        <w:t xml:space="preserve">, yet marginally non-significant, </w:t>
      </w:r>
      <w:r w:rsidRPr="00AB2D0C">
        <w:t xml:space="preserve">trend of resource flows slightly increasing biodiversity (Fig. S8, p = 0.081) and biomass (Fig. S8, p = 0.062) in medium ecosystems compared to if they were </w:t>
      </w:r>
      <w:r w:rsidR="00A0124E">
        <w:t>unconnected</w:t>
      </w:r>
      <w:r w:rsidRPr="00AB2D0C">
        <w:t xml:space="preserve"> (M</w:t>
      </w:r>
      <w:r w:rsidRPr="00AB2D0C">
        <w:rPr>
          <w:vertAlign w:val="subscript"/>
        </w:rPr>
        <w:t>M</w:t>
      </w:r>
      <w:r w:rsidRPr="00AB2D0C">
        <w:t xml:space="preserve"> vs M). </w:t>
      </w:r>
    </w:p>
    <w:p w14:paraId="47720074" w14:textId="77777777" w:rsidR="00C937A5" w:rsidRPr="00AB2D0C" w:rsidRDefault="00C937A5">
      <w:pPr>
        <w:spacing w:line="480" w:lineRule="auto"/>
      </w:pPr>
    </w:p>
    <w:p w14:paraId="7B8835C2" w14:textId="77777777" w:rsidR="00C937A5" w:rsidRPr="00AB2D0C" w:rsidRDefault="00000000">
      <w:pPr>
        <w:rPr>
          <w:b/>
        </w:rPr>
      </w:pPr>
      <w:r w:rsidRPr="00AB2D0C">
        <w:rPr>
          <w:b/>
        </w:rPr>
        <w:t>Discussion</w:t>
      </w:r>
    </w:p>
    <w:p w14:paraId="33834897" w14:textId="77777777" w:rsidR="00C937A5" w:rsidRPr="00AB2D0C" w:rsidRDefault="00C937A5">
      <w:pPr>
        <w:spacing w:line="480" w:lineRule="auto"/>
      </w:pPr>
    </w:p>
    <w:p w14:paraId="4E849F19" w14:textId="55D136EE" w:rsidR="00C937A5" w:rsidRPr="00AB2D0C" w:rsidRDefault="00000000">
      <w:pPr>
        <w:spacing w:line="480" w:lineRule="auto"/>
      </w:pPr>
      <w:r w:rsidRPr="00AB2D0C">
        <w:t>Our microcosm experiment shows that ecosystem size asymmetry can mediate the effects of bidirectional resource flows on biodiversity. Meta-ecosystems with asymmetric ecosystem sizes (S</w:t>
      </w:r>
      <w:r w:rsidRPr="00AB2D0C">
        <w:rPr>
          <w:vertAlign w:val="subscript"/>
        </w:rPr>
        <w:t>L</w:t>
      </w:r>
      <w:r w:rsidRPr="00AB2D0C">
        <w:t>L</w:t>
      </w:r>
      <w:r w:rsidRPr="00AB2D0C">
        <w:rPr>
          <w:vertAlign w:val="subscript"/>
        </w:rPr>
        <w:t>S</w:t>
      </w:r>
      <w:r w:rsidRPr="00AB2D0C">
        <w:t>) had more similar communities (lower β</w:t>
      </w:r>
      <w:r w:rsidR="00531CD0">
        <w:t>-</w:t>
      </w:r>
      <w:r w:rsidRPr="00AB2D0C">
        <w:t xml:space="preserve">diversity) but maintained higher biodiversity across </w:t>
      </w:r>
      <w:r w:rsidR="00531CD0">
        <w:t>the two patches</w:t>
      </w:r>
      <w:r w:rsidR="00531CD0" w:rsidRPr="00AB2D0C">
        <w:t xml:space="preserve"> </w:t>
      </w:r>
      <w:r w:rsidRPr="00AB2D0C">
        <w:t>(higher mean α</w:t>
      </w:r>
      <w:r w:rsidR="00531CD0">
        <w:t>-</w:t>
      </w:r>
      <w:r w:rsidRPr="00AB2D0C">
        <w:t xml:space="preserve">diversity) than asymmetric </w:t>
      </w:r>
      <w:r w:rsidR="00531CD0">
        <w:t xml:space="preserve">yet </w:t>
      </w:r>
      <w:commentRangeStart w:id="47"/>
      <w:r w:rsidR="00531CD0">
        <w:t>un</w:t>
      </w:r>
      <w:r w:rsidRPr="00AB2D0C">
        <w:t xml:space="preserve">connected ecosystems </w:t>
      </w:r>
      <w:commentRangeEnd w:id="47"/>
      <w:r w:rsidR="00531CD0">
        <w:rPr>
          <w:rStyle w:val="CommentReference"/>
        </w:rPr>
        <w:commentReference w:id="47"/>
      </w:r>
      <w:r w:rsidRPr="00AB2D0C">
        <w:t>(SL). Notably, these effects were not observed in meta-ecosystems with symmetric ecosystem sizes, indicating a mediating role of ecosystem size. These results could be explained by the connection of the small ecosystem to a larger ecosystem</w:t>
      </w:r>
      <w:r w:rsidRPr="00AB2D0C">
        <w:rPr>
          <w:vertAlign w:val="subscript"/>
        </w:rPr>
        <w:t xml:space="preserve"> </w:t>
      </w:r>
      <w:r w:rsidRPr="00AB2D0C">
        <w:t>increasing its biodiversity (S</w:t>
      </w:r>
      <w:r w:rsidRPr="00AB2D0C">
        <w:rPr>
          <w:vertAlign w:val="subscript"/>
        </w:rPr>
        <w:t>L</w:t>
      </w:r>
      <w:r w:rsidRPr="00AB2D0C">
        <w:t xml:space="preserve"> had greater biodiversity than S</w:t>
      </w:r>
      <w:r w:rsidRPr="00AB2D0C">
        <w:rPr>
          <w:vertAlign w:val="subscript"/>
        </w:rPr>
        <w:t>S</w:t>
      </w:r>
      <w:r w:rsidRPr="00AB2D0C">
        <w:t xml:space="preserve"> and S). As small and large ecosystems were identical aside from their size (resources, community composition, etc.), the effects of the connection </w:t>
      </w:r>
      <w:r w:rsidR="00531CD0">
        <w:t>can be</w:t>
      </w:r>
      <w:r w:rsidR="00531CD0" w:rsidRPr="00AB2D0C">
        <w:t xml:space="preserve"> </w:t>
      </w:r>
      <w:r w:rsidRPr="00AB2D0C">
        <w:t>attributed to ecosystem size. In contrast, resource flows did not affect biodiversity in large ecosystems (biodiversity was similar between L</w:t>
      </w:r>
      <w:r w:rsidRPr="00AB2D0C">
        <w:rPr>
          <w:vertAlign w:val="subscript"/>
        </w:rPr>
        <w:t>s</w:t>
      </w:r>
      <w:r w:rsidRPr="00AB2D0C">
        <w:t>,</w:t>
      </w:r>
      <w:r w:rsidR="003A0010">
        <w:t xml:space="preserve"> </w:t>
      </w:r>
      <w:r w:rsidRPr="00AB2D0C">
        <w:t>L</w:t>
      </w:r>
      <w:r w:rsidRPr="00AB2D0C">
        <w:rPr>
          <w:vertAlign w:val="subscript"/>
        </w:rPr>
        <w:t>L</w:t>
      </w:r>
      <w:r w:rsidR="0003333A">
        <w:t xml:space="preserve">, </w:t>
      </w:r>
      <w:r w:rsidRPr="00AB2D0C">
        <w:t>and L).  Ultimately, our study showed that the effects of bidirectional resource flows on biodiversity were mediated by ecosystem size.</w:t>
      </w:r>
    </w:p>
    <w:p w14:paraId="17AFD9E2" w14:textId="64AF27ED" w:rsidR="00C937A5" w:rsidRPr="00AB2D0C" w:rsidRDefault="00C937A5">
      <w:pPr>
        <w:spacing w:line="480" w:lineRule="auto"/>
      </w:pPr>
    </w:p>
    <w:p w14:paraId="50466F58" w14:textId="0D72AD98" w:rsidR="00C937A5" w:rsidRPr="00AB2D0C" w:rsidRDefault="00000000">
      <w:pPr>
        <w:spacing w:line="480" w:lineRule="auto"/>
        <w:rPr>
          <w:color w:val="FF0000"/>
        </w:rPr>
      </w:pPr>
      <w:r w:rsidRPr="00AB2D0C">
        <w:t>Notably, we found resources flowing between ecosystems of different sizes impact</w:t>
      </w:r>
      <w:r w:rsidR="005540BA">
        <w:t>ing</w:t>
      </w:r>
      <w:r w:rsidRPr="00AB2D0C">
        <w:t xml:space="preserve"> </w:t>
      </w:r>
      <w:r w:rsidR="005540BA">
        <w:t xml:space="preserve">both </w:t>
      </w:r>
      <w:r w:rsidRPr="00AB2D0C">
        <w:t>α- and β-diversity by increasing the biodiversity of the ecosystem</w:t>
      </w:r>
      <w:r w:rsidR="005540BA">
        <w:t xml:space="preserve"> in the smaller patch</w:t>
      </w:r>
      <w:r w:rsidRPr="00AB2D0C">
        <w:t xml:space="preserve">. We could think of </w:t>
      </w:r>
      <w:del w:id="48" w:author="Emanuele Giacomuzzo" w:date="2024-03-21T11:37:00Z">
        <w:r w:rsidRPr="00AB2D0C" w:rsidDel="00432E38">
          <w:delText xml:space="preserve">two </w:delText>
        </w:r>
      </w:del>
      <w:ins w:id="49" w:author="Emanuele Giacomuzzo" w:date="2024-03-21T11:37:00Z">
        <w:r w:rsidR="00432E38">
          <w:t>three</w:t>
        </w:r>
        <w:r w:rsidR="00432E38" w:rsidRPr="00AB2D0C">
          <w:t xml:space="preserve"> </w:t>
        </w:r>
      </w:ins>
      <w:r w:rsidRPr="00AB2D0C">
        <w:t>ways small</w:t>
      </w:r>
      <w:r w:rsidR="005540BA">
        <w:t>-patch</w:t>
      </w:r>
      <w:r w:rsidRPr="00AB2D0C">
        <w:t xml:space="preserve"> ecosystems may have had more biodiversity. </w:t>
      </w:r>
      <w:r w:rsidR="005B7659" w:rsidRPr="00AB2D0C">
        <w:t>First, via</w:t>
      </w:r>
      <w:r w:rsidRPr="00AB2D0C">
        <w:t xml:space="preserve"> </w:t>
      </w:r>
      <w:r w:rsidRPr="00AB2D0C">
        <w:lastRenderedPageBreak/>
        <w:t xml:space="preserve">a net import of resources into small ecosystems, as large ecosystems had a greater density of photosynthetic species than small ecosystems (Fig. S9). </w:t>
      </w:r>
      <w:r w:rsidR="005540BA">
        <w:t xml:space="preserve">The total volume, and </w:t>
      </w:r>
      <w:r w:rsidR="00270184">
        <w:t>in principle</w:t>
      </w:r>
      <w:r w:rsidR="005540BA">
        <w:t xml:space="preserve"> also the total nutrient levels, of flows was reciprocal and a closed system at the meta-ecosystem </w:t>
      </w:r>
      <w:r w:rsidR="00F82FB5">
        <w:t>scale</w:t>
      </w:r>
      <w:del w:id="50" w:author="Emanuele Giacomuzzo" w:date="2024-03-21T11:50:00Z">
        <w:r w:rsidR="00F82FB5" w:rsidRPr="00186DE0" w:rsidDel="00186DE0">
          <w:delText>, yet</w:delText>
        </w:r>
        <w:r w:rsidR="005540BA" w:rsidRPr="00186DE0" w:rsidDel="00186DE0">
          <w:delText xml:space="preserve"> resource flow may have been </w:delText>
        </w:r>
        <w:r w:rsidRPr="00186DE0" w:rsidDel="00186DE0">
          <w:delText>in different form</w:delText>
        </w:r>
        <w:r w:rsidR="005540BA" w:rsidRPr="00186DE0" w:rsidDel="00186DE0">
          <w:delText xml:space="preserve"> and </w:delText>
        </w:r>
        <w:r w:rsidR="00F82FB5" w:rsidRPr="00186DE0" w:rsidDel="00186DE0">
          <w:delText>bioavailability</w:delText>
        </w:r>
        <w:r w:rsidRPr="00186DE0" w:rsidDel="00186DE0">
          <w:delText xml:space="preserve"> </w:delText>
        </w:r>
        <w:r w:rsidR="005540BA" w:rsidRPr="00186DE0" w:rsidDel="00186DE0">
          <w:delText>(e.g</w:delText>
        </w:r>
        <w:r w:rsidRPr="00186DE0" w:rsidDel="00186DE0">
          <w:delText>., detritus, dissolved form)</w:delText>
        </w:r>
      </w:del>
      <w:r w:rsidRPr="00186DE0">
        <w:t>.</w:t>
      </w:r>
      <w:r w:rsidRPr="00AB2D0C">
        <w:t xml:space="preserve"> However, </w:t>
      </w:r>
      <w:r w:rsidR="00270184">
        <w:t>through differences in community composition, in particular of the autotrophic species,</w:t>
      </w:r>
      <w:r w:rsidRPr="00AB2D0C">
        <w:t xml:space="preserve"> </w:t>
      </w:r>
      <w:r w:rsidR="00270184">
        <w:t xml:space="preserve">total carbon availability could increase, for example through photosynthesis and slower competitive exclusion dynamics in large system. </w:t>
      </w:r>
      <w:r w:rsidR="00F82FB5">
        <w:t xml:space="preserve">Consequently, </w:t>
      </w:r>
      <w:r w:rsidR="00F82FB5" w:rsidRPr="00AB2D0C">
        <w:t>small</w:t>
      </w:r>
      <w:r w:rsidRPr="00AB2D0C">
        <w:t xml:space="preserve"> ecosystems could have imported more newly fixed carbon from large ecosystems than they exported. As large ecosystems had more photosynthetic individuals, they would enrich the system in carbon, creating more photosynthetic biomass, which created more detritus when they were disturbed, and therefore a large resource flow. The import of resources could then have allowed unproductive small ecosystems to sustain more biodiversity as more resources allow more individuals to persist</w:t>
      </w:r>
      <w:r w:rsidR="000C5543">
        <w:t>,</w:t>
      </w:r>
      <w:r w:rsidRPr="00AB2D0C">
        <w:t xml:space="preserve"> and </w:t>
      </w:r>
      <w:r w:rsidR="000C5543">
        <w:t xml:space="preserve">therefore </w:t>
      </w:r>
      <w:r w:rsidRPr="00AB2D0C">
        <w:t xml:space="preserve">promoting greater population abundance of rare species and preventing their extinction (species energy theory, see </w:t>
      </w:r>
      <w:sdt>
        <w:sdtPr>
          <w:rPr>
            <w:color w:val="000000"/>
          </w:rPr>
          <w:tag w:val="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r w:rsidR="00E859A4" w:rsidRPr="00E859A4">
            <w:rPr>
              <w:color w:val="000000"/>
            </w:rPr>
            <w:t>Wright, 1983</w:t>
          </w:r>
        </w:sdtContent>
      </w:sdt>
      <w:r w:rsidRPr="00AB2D0C">
        <w:t>). This mechanism would create a source-sink dynamics of resources</w:t>
      </w:r>
      <w:r w:rsidR="00BA020D">
        <w:t xml:space="preserve"> </w:t>
      </w:r>
      <w:sdt>
        <w:sdtPr>
          <w:rPr>
            <w:color w:val="000000"/>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87198686"/>
          <w:placeholder>
            <w:docPart w:val="DefaultPlaceholder_-1854013440"/>
          </w:placeholder>
        </w:sdtPr>
        <w:sdtContent>
          <w:r w:rsidR="00E859A4" w:rsidRPr="00E859A4">
            <w:rPr>
              <w:color w:val="000000"/>
            </w:rPr>
            <w:t>(Gravel, Guichard, et al., 2010)</w:t>
          </w:r>
        </w:sdtContent>
      </w:sdt>
      <w:r w:rsidRPr="00AB2D0C">
        <w:rPr>
          <w:color w:val="000000"/>
        </w:rPr>
        <w:t xml:space="preserve">: there is a net movement of </w:t>
      </w:r>
      <w:r w:rsidRPr="00AB2D0C">
        <w:t xml:space="preserve">newly fixed </w:t>
      </w:r>
      <w:r w:rsidR="00BA020D" w:rsidRPr="00AB2D0C">
        <w:t xml:space="preserve">carbon </w:t>
      </w:r>
      <w:r w:rsidR="00BA020D" w:rsidRPr="00AB2D0C">
        <w:rPr>
          <w:color w:val="000000"/>
        </w:rPr>
        <w:t>from</w:t>
      </w:r>
      <w:r w:rsidRPr="00AB2D0C">
        <w:rPr>
          <w:color w:val="000000"/>
        </w:rPr>
        <w:t xml:space="preserve"> large to small </w:t>
      </w:r>
      <w:r w:rsidRPr="00AB2D0C">
        <w:t>ecosystems</w:t>
      </w:r>
      <w:r w:rsidRPr="00AB2D0C">
        <w:rPr>
          <w:color w:val="000000"/>
        </w:rPr>
        <w:t>.</w:t>
      </w:r>
      <w:r w:rsidRPr="00AB2D0C">
        <w:t xml:space="preserve"> </w:t>
      </w:r>
      <w:commentRangeStart w:id="51"/>
      <w:commentRangeStart w:id="52"/>
      <w:r w:rsidRPr="00AB2D0C">
        <w:t xml:space="preserve">Thus, our work </w:t>
      </w:r>
      <w:ins w:id="53" w:author="Emanuele Giacomuzzo" w:date="2024-03-21T11:39:00Z">
        <w:r w:rsidR="00A15F8F">
          <w:t xml:space="preserve">would </w:t>
        </w:r>
      </w:ins>
      <w:r w:rsidRPr="00AB2D0C">
        <w:t>support</w:t>
      </w:r>
      <w:del w:id="54" w:author="Emanuele Giacomuzzo" w:date="2024-03-21T11:39:00Z">
        <w:r w:rsidRPr="00AB2D0C" w:rsidDel="00A15F8F">
          <w:delText>s</w:delText>
        </w:r>
      </w:del>
      <w:r w:rsidRPr="00AB2D0C">
        <w:t xml:space="preserve"> a growing body of studies which suggest defining sources and sinks based on directions of spatial </w:t>
      </w:r>
      <w:commentRangeEnd w:id="51"/>
      <w:r w:rsidR="00D368AA">
        <w:rPr>
          <w:rStyle w:val="CommentReference"/>
        </w:rPr>
        <w:commentReference w:id="51"/>
      </w:r>
      <w:commentRangeEnd w:id="52"/>
      <w:r w:rsidR="00E03876">
        <w:rPr>
          <w:rStyle w:val="CommentReference"/>
        </w:rPr>
        <w:commentReference w:id="52"/>
      </w:r>
      <w:r w:rsidRPr="00AB2D0C">
        <w:t>flows</w:t>
      </w:r>
      <w:r w:rsidR="00B51AA0">
        <w:t xml:space="preserve"> </w:t>
      </w:r>
      <w:sdt>
        <w:sdtPr>
          <w:rPr>
            <w:color w:val="000000"/>
          </w:rPr>
          <w:tag w:val="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
          <w:id w:val="-428275200"/>
          <w:placeholder>
            <w:docPart w:val="DefaultPlaceholder_-1854013440"/>
          </w:placeholder>
        </w:sdtPr>
        <w:sdtContent>
          <w:r w:rsidR="00E859A4" w:rsidRPr="00E859A4">
            <w:rPr>
              <w:color w:val="000000"/>
            </w:rPr>
            <w:t>(Loreau et al., 2013)</w:t>
          </w:r>
        </w:sdtContent>
      </w:sdt>
      <w:r w:rsidRPr="00AB2D0C">
        <w:t>. Second, as there is a higher protist diversity in large ecosystems, the corresponding exported detritus might have been more diverse</w:t>
      </w:r>
      <w:r w:rsidR="00D368AA">
        <w:t xml:space="preserve"> with respect to carbon compounds and biomolecules</w:t>
      </w:r>
      <w:r w:rsidRPr="00AB2D0C">
        <w:t xml:space="preserve">, potentially creating more niches for protists to coexist in small ecosystems. Third, </w:t>
      </w:r>
      <w:commentRangeStart w:id="55"/>
      <w:r w:rsidRPr="00AB2D0C">
        <w:t xml:space="preserve">as more </w:t>
      </w:r>
      <w:ins w:id="56" w:author="Emanuele Giacomuzzo" w:date="2024-03-21T12:59:00Z">
        <w:r w:rsidR="00E03876">
          <w:t xml:space="preserve">protist </w:t>
        </w:r>
      </w:ins>
      <w:r w:rsidRPr="00AB2D0C">
        <w:t xml:space="preserve">detritus was moved </w:t>
      </w:r>
      <w:commentRangeEnd w:id="55"/>
      <w:r w:rsidR="00D368AA">
        <w:rPr>
          <w:rStyle w:val="CommentReference"/>
        </w:rPr>
        <w:commentReference w:id="55"/>
      </w:r>
      <w:r w:rsidRPr="00AB2D0C">
        <w:t xml:space="preserve">from large to small ecosystems, </w:t>
      </w:r>
      <w:ins w:id="57" w:author="Emanuele Giacomuzzo" w:date="2024-03-21T13:00:00Z">
        <w:r w:rsidR="006236B4">
          <w:t xml:space="preserve">large ecosystems were more productive, </w:t>
        </w:r>
      </w:ins>
      <w:r w:rsidRPr="00AB2D0C">
        <w:t xml:space="preserve">if the detritus of protists was of higher quality than in other </w:t>
      </w:r>
      <w:r w:rsidR="003B186C">
        <w:t xml:space="preserve">resource </w:t>
      </w:r>
      <w:r w:rsidRPr="00AB2D0C">
        <w:t>forms (e.g., bacteria</w:t>
      </w:r>
      <w:r w:rsidR="003B186C">
        <w:t>l detritus</w:t>
      </w:r>
      <w:r w:rsidRPr="00AB2D0C">
        <w:t>, inorganic nutrients), it would have sustained a higher growth of individuals and therefore higher biodiversity in the small ecosystem.</w:t>
      </w:r>
    </w:p>
    <w:p w14:paraId="392A5E4F" w14:textId="77777777" w:rsidR="00C937A5" w:rsidRPr="00AB2D0C" w:rsidRDefault="00C937A5">
      <w:pPr>
        <w:spacing w:line="480" w:lineRule="auto"/>
      </w:pPr>
    </w:p>
    <w:p w14:paraId="2970C049" w14:textId="28817FA6" w:rsidR="00C937A5" w:rsidRPr="00AB2D0C" w:rsidRDefault="00000000">
      <w:pPr>
        <w:spacing w:line="480" w:lineRule="auto"/>
      </w:pPr>
      <w:commentRangeStart w:id="58"/>
      <w:r w:rsidRPr="00AB2D0C">
        <w:t xml:space="preserve">Our study shows that meta-ecosystems of the same total size, yet differing in local ecosystem size, can differ in their biodiversity. Meta-ecosystem ecology shows that resource </w:t>
      </w:r>
      <w:r w:rsidR="005D4C61">
        <w:t>flows</w:t>
      </w:r>
      <w:r w:rsidRPr="00AB2D0C">
        <w:t xml:space="preserve"> between ecosystems can impact biodiversity</w:t>
      </w:r>
      <w:r w:rsidR="00F74A86">
        <w:t xml:space="preserve"> </w:t>
      </w:r>
      <w:sdt>
        <w:sdtPr>
          <w:rPr>
            <w:color w:val="000000"/>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268540965"/>
          <w:placeholder>
            <w:docPart w:val="DefaultPlaceholder_-1854013440"/>
          </w:placeholder>
        </w:sdtPr>
        <w:sdtContent>
          <w:r w:rsidR="00E859A4">
            <w:rPr>
              <w:rFonts w:eastAsia="Times New Roman"/>
            </w:rPr>
            <w:t>(e.g., Gounand et al., 2017; Gravel, Mouquet, et al., 2010; Marleau &amp; Guichard, 2019; Peller et al., 2022)</w:t>
          </w:r>
        </w:sdtContent>
      </w:sdt>
      <w:r w:rsidRPr="00AB2D0C">
        <w:t>. For example, meta-ecosystem theory predicts resource flows can influence persistence of species and the coexistence of competitors</w:t>
      </w:r>
      <w:r w:rsidR="002C6A62">
        <w:t xml:space="preserve"> </w:t>
      </w:r>
      <w:sdt>
        <w:sdtPr>
          <w:rPr>
            <w:color w:val="000000"/>
          </w:rPr>
          <w:tag w:val="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42749253"/>
          <w:placeholder>
            <w:docPart w:val="DefaultPlaceholder_-1854013440"/>
          </w:placeholder>
        </w:sdtPr>
        <w:sdtContent>
          <w:r w:rsidR="00E859A4" w:rsidRPr="00E859A4">
            <w:rPr>
              <w:color w:val="000000"/>
            </w:rPr>
            <w:t>(Gounand et al., 2017; Gravel, Mouquet, et al., 2010)</w:t>
          </w:r>
        </w:sdtContent>
      </w:sdt>
      <w:r w:rsidR="002C6A62">
        <w:t>.</w:t>
      </w:r>
      <w:r w:rsidRPr="00AB2D0C">
        <w:t xml:space="preserve"> Detritus flowing from productive ecosystems could for instance allow the persistence of species in unproductive ecosystems that would otherwise go extinct</w:t>
      </w:r>
      <w:r w:rsidR="002C6A62">
        <w:t xml:space="preserve"> </w:t>
      </w:r>
      <w:sdt>
        <w:sdtPr>
          <w:rPr>
            <w:color w:val="000000"/>
          </w:rPr>
          <w:tag w:val="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1249463877"/>
          <w:placeholder>
            <w:docPart w:val="DefaultPlaceholder_-1854013440"/>
          </w:placeholder>
        </w:sdtPr>
        <w:sdtContent>
          <w:r w:rsidR="00E859A4" w:rsidRPr="00E859A4">
            <w:rPr>
              <w:color w:val="000000"/>
            </w:rPr>
            <w:t>(Gravel, Mouquet, et al., 2010)</w:t>
          </w:r>
        </w:sdtContent>
      </w:sdt>
      <w:r w:rsidRPr="00AB2D0C">
        <w:t xml:space="preserve">. However, meta-ecosystem theory and previous experiments have typically assumed the size of connected ecosystems to be the same (but </w:t>
      </w:r>
      <w:r w:rsidRPr="00AB2D0C">
        <w:rPr>
          <w:color w:val="000000"/>
        </w:rPr>
        <w:t xml:space="preserve">see </w:t>
      </w:r>
      <w:sdt>
        <w:sdtPr>
          <w:rPr>
            <w:color w:val="000000"/>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
          <w:id w:val="224732651"/>
          <w:placeholder>
            <w:docPart w:val="DefaultPlaceholder_-1854013440"/>
          </w:placeholder>
        </w:sdtPr>
        <w:sdtContent>
          <w:r w:rsidR="00E859A4" w:rsidRPr="00E859A4">
            <w:rPr>
              <w:color w:val="000000"/>
            </w:rPr>
            <w:t>Harvey et al., 2018, 2020</w:t>
          </w:r>
        </w:sdtContent>
      </w:sdt>
      <w:r w:rsidRPr="00AB2D0C">
        <w:t xml:space="preserve">), thereby ignoring how differences in ecosystem size observed in natural systems (e.g., </w:t>
      </w:r>
      <w:sdt>
        <w:sdtPr>
          <w:rPr>
            <w:color w:val="000000"/>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
          <w:id w:val="-388118996"/>
          <w:placeholder>
            <w:docPart w:val="DefaultPlaceholder_-1854013440"/>
          </w:placeholder>
        </w:sdtPr>
        <w:sdtContent>
          <w:r w:rsidR="00E859A4" w:rsidRPr="00E859A4">
            <w:rPr>
              <w:color w:val="000000"/>
            </w:rPr>
            <w:t>Fahrig, 2003</w:t>
          </w:r>
        </w:sdtContent>
      </w:sdt>
      <w:r w:rsidRPr="00AB2D0C">
        <w:t xml:space="preserve">) may modulate local and meta-ecosystem richness through flows of resources. Our results suggest that integrating ecosystem size into meta-ecosystem ecology would help us further our comprehension of how resource flows shape biodiversity. In particular, we suggest that resource flowing into large ecosystems should have a limited influence, whereas meta-ecosystem theory generally predicts effects on all ecosystems. </w:t>
      </w:r>
      <w:commentRangeEnd w:id="58"/>
      <w:r w:rsidR="00F21FD1">
        <w:rPr>
          <w:rStyle w:val="CommentReference"/>
        </w:rPr>
        <w:commentReference w:id="58"/>
      </w:r>
    </w:p>
    <w:p w14:paraId="658D8436" w14:textId="77777777" w:rsidR="00C937A5" w:rsidRPr="00AB2D0C" w:rsidRDefault="00C937A5">
      <w:pPr>
        <w:spacing w:line="480" w:lineRule="auto"/>
      </w:pPr>
    </w:p>
    <w:p w14:paraId="316B1EC6" w14:textId="4A635A68" w:rsidR="00C937A5" w:rsidRPr="00AB2D0C" w:rsidRDefault="00F21FD1">
      <w:pPr>
        <w:spacing w:line="480" w:lineRule="auto"/>
      </w:pPr>
      <w:r>
        <w:t>Our</w:t>
      </w:r>
      <w:r w:rsidRPr="00AB2D0C">
        <w:t xml:space="preserve"> study </w:t>
      </w:r>
      <w:r>
        <w:t xml:space="preserve">also </w:t>
      </w:r>
      <w:r w:rsidRPr="00AB2D0C">
        <w:t>shows how the effect of resource flows on a</w:t>
      </w:r>
      <w:r>
        <w:t xml:space="preserve"> recipient</w:t>
      </w:r>
      <w:r w:rsidRPr="00AB2D0C">
        <w:t xml:space="preserve"> ecosystem’s diversity can be influenced by the size of the </w:t>
      </w:r>
      <w:r>
        <w:t xml:space="preserve">donor </w:t>
      </w:r>
      <w:r w:rsidRPr="00AB2D0C">
        <w:t>ecosystem where the resource flows originate. The subsidised island biogeography theory</w:t>
      </w:r>
      <w:r w:rsidR="00D66FCB">
        <w:t xml:space="preserve"> </w:t>
      </w:r>
      <w:sdt>
        <w:sdtPr>
          <w:tag w:val="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932890217"/>
          <w:placeholder>
            <w:docPart w:val="DefaultPlaceholder_-1854013440"/>
          </w:placeholder>
        </w:sdtPr>
        <w:sdtContent>
          <w:r w:rsidR="00E859A4">
            <w:rPr>
              <w:rFonts w:eastAsia="Times New Roman"/>
            </w:rPr>
            <w:t>(Anderson &amp; Wait, 2001)</w:t>
          </w:r>
        </w:sdtContent>
      </w:sdt>
      <w:r w:rsidRPr="00AB2D0C">
        <w:t xml:space="preserve"> states that resources flowing into an ecosystem can influence its biodiversity, making its biodiversity deviate from what we would expect from species-area relationships, especially in small ecosystems. This has been supported by field studies, for instance with resource flows increasing the diversity </w:t>
      </w:r>
      <w:r w:rsidRPr="00AB2D0C">
        <w:lastRenderedPageBreak/>
        <w:t>of bird species more in smaller than in large islands</w:t>
      </w:r>
      <w:r w:rsidR="00D66FCB">
        <w:t xml:space="preserve"> </w:t>
      </w:r>
      <w:sdt>
        <w:sdtPr>
          <w:rPr>
            <w:color w:val="000000"/>
          </w:rPr>
          <w:tag w:val="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496345159"/>
          <w:placeholder>
            <w:docPart w:val="DefaultPlaceholder_-1854013440"/>
          </w:placeholder>
        </w:sdtPr>
        <w:sdtContent>
          <w:r w:rsidR="00E859A4" w:rsidRPr="00E859A4">
            <w:rPr>
              <w:color w:val="000000"/>
            </w:rPr>
            <w:t>(Obrist et al., 2020)</w:t>
          </w:r>
        </w:sdtContent>
      </w:sdt>
      <w:r w:rsidRPr="00AB2D0C">
        <w:t>. Our results are in line with this finding, showing that resource flows between small ecosystems changed their biodiversity (S</w:t>
      </w:r>
      <w:r w:rsidRPr="00AB2D0C">
        <w:rPr>
          <w:vertAlign w:val="subscript"/>
        </w:rPr>
        <w:t>s</w:t>
      </w:r>
      <w:r w:rsidRPr="00AB2D0C">
        <w:t xml:space="preserve"> was more diverse than S), but not between large ecosystems (L</w:t>
      </w:r>
      <w:r w:rsidRPr="00AB2D0C">
        <w:rPr>
          <w:vertAlign w:val="subscript"/>
        </w:rPr>
        <w:t>L</w:t>
      </w:r>
      <w:r w:rsidRPr="00AB2D0C">
        <w:t xml:space="preserve"> was as diverse as L). </w:t>
      </w:r>
      <w:commentRangeStart w:id="59"/>
      <w:commentRangeStart w:id="60"/>
      <w:r w:rsidRPr="00AB2D0C">
        <w:t>However, whether the size of the connected ecosystem influences the effects of resource flows has been overlooked by subsidised island biogeography. Here, we showed that the biodiversity of an ecosystem is greater when connected to a larger ecosystem relative to when connected to an ecosystem of the same size (S</w:t>
      </w:r>
      <w:r w:rsidRPr="00AB2D0C">
        <w:rPr>
          <w:vertAlign w:val="subscript"/>
        </w:rPr>
        <w:t>L</w:t>
      </w:r>
      <w:r w:rsidRPr="00AB2D0C">
        <w:t xml:space="preserve"> was more diverse than S</w:t>
      </w:r>
      <w:r w:rsidRPr="00AB2D0C">
        <w:rPr>
          <w:vertAlign w:val="subscript"/>
        </w:rPr>
        <w:t>S</w:t>
      </w:r>
      <w:r w:rsidRPr="00AB2D0C">
        <w:t>).</w:t>
      </w:r>
      <w:r w:rsidR="002A5F52">
        <w:t xml:space="preserve"> </w:t>
      </w:r>
      <w:commentRangeEnd w:id="59"/>
      <w:r>
        <w:rPr>
          <w:rStyle w:val="CommentReference"/>
        </w:rPr>
        <w:commentReference w:id="59"/>
      </w:r>
      <w:commentRangeEnd w:id="60"/>
      <w:r w:rsidR="0068053E">
        <w:rPr>
          <w:rStyle w:val="CommentReference"/>
        </w:rPr>
        <w:commentReference w:id="60"/>
      </w:r>
      <w:r w:rsidR="002A5F52" w:rsidRPr="00AB2D0C">
        <w:t xml:space="preserve">Field studies already support that the size of the connected ecosystem can influence the connected ecosystem. For example, some studies found that larger watersheds can (i) increase lake primary production, as they transport more phosphorus </w:t>
      </w:r>
      <w:sdt>
        <w:sdtPr>
          <w:rPr>
            <w:color w:val="000000"/>
          </w:rPr>
          <w:tag w:val="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
          <w:id w:val="-123471706"/>
          <w:placeholder>
            <w:docPart w:val="8936A558AD21EC4D909B0B2BEAB5B71B"/>
          </w:placeholder>
        </w:sdtPr>
        <w:sdtContent>
          <w:r w:rsidR="00E859A4" w:rsidRPr="00E859A4">
            <w:rPr>
              <w:color w:val="000000"/>
            </w:rPr>
            <w:t>(Knoll et al., 2003)</w:t>
          </w:r>
        </w:sdtContent>
      </w:sdt>
      <w:r w:rsidR="002A5F52" w:rsidRPr="00AB2D0C">
        <w:t xml:space="preserve">, (ii) sustain fewer lake consumers that rely on sediments, as sediments are transported less (lower water flow, gentler slopes, and increased sedimentation) </w:t>
      </w:r>
      <w:sdt>
        <w:sdtPr>
          <w:rPr>
            <w:color w:val="000000"/>
          </w:rPr>
          <w:tag w:val="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579179551"/>
          <w:placeholder>
            <w:docPart w:val="8936A558AD21EC4D909B0B2BEAB5B71B"/>
          </w:placeholder>
        </w:sdtPr>
        <w:sdtContent>
          <w:r w:rsidR="00E859A4" w:rsidRPr="00E859A4">
            <w:rPr>
              <w:color w:val="000000"/>
            </w:rPr>
            <w:t>(</w:t>
          </w:r>
          <w:proofErr w:type="spellStart"/>
          <w:r w:rsidR="00E859A4" w:rsidRPr="00E859A4">
            <w:rPr>
              <w:color w:val="000000"/>
            </w:rPr>
            <w:t>Babler</w:t>
          </w:r>
          <w:proofErr w:type="spellEnd"/>
          <w:r w:rsidR="00E859A4" w:rsidRPr="00E859A4">
            <w:rPr>
              <w:color w:val="000000"/>
            </w:rPr>
            <w:t xml:space="preserve"> et al., 2011)</w:t>
          </w:r>
        </w:sdtContent>
      </w:sdt>
      <w:r w:rsidR="002A5F52" w:rsidRPr="00AB2D0C">
        <w:t>, and (iii) sustain longer river food chains, as they have more water flow, hence less hydrological variation and therefore a more stable environment</w:t>
      </w:r>
      <w:r w:rsidR="002A5F52">
        <w:t xml:space="preserve"> </w:t>
      </w:r>
      <w:sdt>
        <w:sdtPr>
          <w:rPr>
            <w:color w:val="000000"/>
          </w:rPr>
          <w:tag w:val="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
          <w:id w:val="2016727080"/>
          <w:placeholder>
            <w:docPart w:val="8936A558AD21EC4D909B0B2BEAB5B71B"/>
          </w:placeholder>
        </w:sdtPr>
        <w:sdtContent>
          <w:r w:rsidR="00E859A4" w:rsidRPr="00E859A4">
            <w:rPr>
              <w:color w:val="000000"/>
            </w:rPr>
            <w:t>(Sabo et al., 2010)</w:t>
          </w:r>
        </w:sdtContent>
      </w:sdt>
      <w:r w:rsidR="002A5F52" w:rsidRPr="00AB2D0C">
        <w:t>.</w:t>
      </w:r>
      <w:r w:rsidR="009F60FD">
        <w:t xml:space="preserve"> </w:t>
      </w:r>
      <w:r w:rsidRPr="00AB2D0C">
        <w:t>Therefore, we suggest that subsidised island biogeography</w:t>
      </w:r>
      <w:r w:rsidR="00F95A4B">
        <w:t xml:space="preserve"> </w:t>
      </w:r>
      <w:sdt>
        <w:sdtPr>
          <w:tag w:val="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668080824"/>
          <w:placeholder>
            <w:docPart w:val="DefaultPlaceholder_-1854013440"/>
          </w:placeholder>
        </w:sdtPr>
        <w:sdtContent>
          <w:r w:rsidR="00E859A4">
            <w:rPr>
              <w:rFonts w:eastAsia="Times New Roman"/>
            </w:rPr>
            <w:t>(Anderson &amp; Wait, 2001)</w:t>
          </w:r>
        </w:sdtContent>
      </w:sdt>
      <w:r w:rsidRPr="00AB2D0C">
        <w:t xml:space="preserve"> should not only study how the size of the focus ecosystems mediates the effects of resources on the shape of species-area relationships but also how the size of the connected ecosystems changes this relationship. For example, we might find that the diversity of macroinvertebrates in a lake might be higher than expected by their size (according to subsidies island biogeography) when the lake is connected to a larger rather than a small forest. These effects could extend to biodiversity too. </w:t>
      </w:r>
      <w:r w:rsidRPr="00AB2D0C">
        <w:br/>
      </w:r>
    </w:p>
    <w:p w14:paraId="75885703" w14:textId="3C054205" w:rsidR="00C937A5" w:rsidRPr="00AB2D0C" w:rsidRDefault="00000000">
      <w:pPr>
        <w:spacing w:line="480" w:lineRule="auto"/>
      </w:pPr>
      <w:r w:rsidRPr="00AB2D0C">
        <w:t xml:space="preserve">In conclusion, our experiment provides </w:t>
      </w:r>
      <w:r w:rsidR="00C40DEB">
        <w:t>experimental</w:t>
      </w:r>
      <w:r w:rsidR="00C40DEB" w:rsidRPr="00AB2D0C">
        <w:t xml:space="preserve"> </w:t>
      </w:r>
      <w:r w:rsidRPr="00AB2D0C">
        <w:t xml:space="preserve">evidence that asymmetry in ecosystem size can indirectly affect biodiversity in meta-ecosystems through its effects on resource </w:t>
      </w:r>
      <w:r w:rsidRPr="00AB2D0C">
        <w:lastRenderedPageBreak/>
        <w:t xml:space="preserve">flows. As resource </w:t>
      </w:r>
      <w:r w:rsidR="005D4C61">
        <w:t>flows</w:t>
      </w:r>
      <w:r w:rsidRPr="00AB2D0C">
        <w:t xml:space="preserve"> are a common phenomenon, we expect our findings to be of broad relevance.  While we demonstrated that </w:t>
      </w:r>
      <w:r w:rsidR="009F60FD">
        <w:t>ecosystem</w:t>
      </w:r>
      <w:r w:rsidRPr="00AB2D0C">
        <w:t xml:space="preserve"> size mediates the effects of resource flow on the biodiversity of ecosystems of the same type, resources are often also </w:t>
      </w:r>
      <w:r w:rsidR="005D4C61">
        <w:t>flow</w:t>
      </w:r>
      <w:r w:rsidRPr="00AB2D0C">
        <w: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Consequently, this could imply that when aiming to conserve the biodiversity of a habitat, it might be necessary to consider how ecosystem size changes resource flow between ecosystems of the same </w:t>
      </w:r>
      <w:r w:rsidR="00134CC2" w:rsidRPr="00AB2D0C">
        <w:t>size, as</w:t>
      </w:r>
      <w:r w:rsidRPr="00AB2D0C">
        <w:t xml:space="preserve"> well as resource flows connecting it with ecosystems of different types surrounding it.</w:t>
      </w:r>
    </w:p>
    <w:p w14:paraId="0A7EFA11" w14:textId="77777777" w:rsidR="00C937A5" w:rsidRPr="00AB2D0C" w:rsidRDefault="00C937A5">
      <w:pPr>
        <w:spacing w:line="480" w:lineRule="auto"/>
      </w:pPr>
    </w:p>
    <w:p w14:paraId="444C07E9" w14:textId="77777777" w:rsidR="00C937A5" w:rsidRPr="00AB2D0C" w:rsidRDefault="00000000">
      <w:pPr>
        <w:rPr>
          <w:b/>
        </w:rPr>
      </w:pPr>
      <w:r w:rsidRPr="00AB2D0C">
        <w:rPr>
          <w:b/>
        </w:rPr>
        <w:t>Acknowledgements</w:t>
      </w:r>
    </w:p>
    <w:p w14:paraId="33D85627" w14:textId="77777777" w:rsidR="00C937A5" w:rsidRPr="00AB2D0C" w:rsidRDefault="00C937A5">
      <w:pPr>
        <w:spacing w:line="480" w:lineRule="auto"/>
      </w:pPr>
    </w:p>
    <w:p w14:paraId="0D6DEE36" w14:textId="7D3BB211" w:rsidR="00C937A5" w:rsidRPr="00AB2D0C" w:rsidRDefault="00000000">
      <w:pPr>
        <w:spacing w:line="480" w:lineRule="auto"/>
      </w:pPr>
      <w:r w:rsidRPr="00AB2D0C">
        <w:t xml:space="preserve">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 I.G. was supported by </w:t>
      </w:r>
      <w:r w:rsidRPr="00AB2D0C">
        <w:rPr>
          <w:highlight w:val="yellow"/>
        </w:rPr>
        <w:t>…</w:t>
      </w:r>
      <w:r w:rsidRPr="00AB2D0C">
        <w:t xml:space="preserve"> </w:t>
      </w:r>
    </w:p>
    <w:p w14:paraId="4D585180" w14:textId="77777777" w:rsidR="00C937A5" w:rsidRPr="00AB2D0C" w:rsidRDefault="00C937A5">
      <w:pPr>
        <w:rPr>
          <w:b/>
        </w:rPr>
      </w:pPr>
    </w:p>
    <w:p w14:paraId="47613577" w14:textId="77777777" w:rsidR="00BA7AFE" w:rsidRDefault="00000000" w:rsidP="00BA7AFE">
      <w:pPr>
        <w:rPr>
          <w:b/>
        </w:rPr>
      </w:pPr>
      <w:r w:rsidRPr="00AB2D0C">
        <w:rPr>
          <w:b/>
        </w:rPr>
        <w:t>References</w:t>
      </w:r>
    </w:p>
    <w:p w14:paraId="004FEEB5" w14:textId="77777777" w:rsidR="00BA7AFE" w:rsidRDefault="00BA7AFE" w:rsidP="00BA7AFE">
      <w:pPr>
        <w:rPr>
          <w:b/>
        </w:rPr>
      </w:pPr>
    </w:p>
    <w:sdt>
      <w:sdtPr>
        <w:rPr>
          <w:b/>
        </w:rPr>
        <w:tag w:val="MENDELEY_BIBLIOGRAPHY"/>
        <w:id w:val="-1198309212"/>
        <w:placeholder>
          <w:docPart w:val="DefaultPlaceholder_-1854013440"/>
        </w:placeholder>
      </w:sdtPr>
      <w:sdtContent>
        <w:p w14:paraId="12D40026" w14:textId="77777777" w:rsidR="00E859A4" w:rsidRDefault="00E859A4">
          <w:pPr>
            <w:autoSpaceDE w:val="0"/>
            <w:autoSpaceDN w:val="0"/>
            <w:ind w:hanging="480"/>
            <w:divId w:val="634025825"/>
            <w:rPr>
              <w:ins w:id="61" w:author="Emanuele Giacomuzzo" w:date="2024-03-21T10:05:00Z"/>
              <w:rFonts w:eastAsia="Times New Roman"/>
            </w:rPr>
          </w:pPr>
          <w:ins w:id="62" w:author="Emanuele Giacomuzzo" w:date="2024-03-21T10:05:00Z">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 https://doi.org/10.1111/2041-210X.12312</w:t>
            </w:r>
          </w:ins>
        </w:p>
        <w:p w14:paraId="6A166CD9" w14:textId="77777777" w:rsidR="00E859A4" w:rsidRPr="00B0677C" w:rsidRDefault="00E859A4">
          <w:pPr>
            <w:autoSpaceDE w:val="0"/>
            <w:autoSpaceDN w:val="0"/>
            <w:ind w:hanging="480"/>
            <w:divId w:val="1726874001"/>
            <w:rPr>
              <w:ins w:id="63" w:author="Emanuele Giacomuzzo" w:date="2024-03-21T10:05:00Z"/>
              <w:rFonts w:eastAsia="Times New Roman"/>
              <w:lang w:val="it-IT"/>
            </w:rPr>
          </w:pPr>
          <w:ins w:id="64" w:author="Emanuele Giacomuzzo" w:date="2024-03-21T10:05:00Z">
            <w:r>
              <w:rPr>
                <w:rFonts w:eastAsia="Times New Roman"/>
              </w:rPr>
              <w:lastRenderedPageBreak/>
              <w:t xml:space="preserve">Anderson, W. B., &amp; Wait, D. A. (2001). Subsidized island biogeography hypothesis: Another new twist on an old theory. </w:t>
            </w:r>
            <w:proofErr w:type="spellStart"/>
            <w:r w:rsidRPr="00B0677C">
              <w:rPr>
                <w:rFonts w:eastAsia="Times New Roman"/>
                <w:i/>
                <w:iCs/>
                <w:lang w:val="it-IT"/>
              </w:rPr>
              <w:t>Ecology</w:t>
            </w:r>
            <w:proofErr w:type="spellEnd"/>
            <w:r w:rsidRPr="00B0677C">
              <w:rPr>
                <w:rFonts w:eastAsia="Times New Roman"/>
                <w:i/>
                <w:iCs/>
                <w:lang w:val="it-IT"/>
              </w:rPr>
              <w:t xml:space="preserve"> </w:t>
            </w:r>
            <w:proofErr w:type="spellStart"/>
            <w:r w:rsidRPr="00B0677C">
              <w:rPr>
                <w:rFonts w:eastAsia="Times New Roman"/>
                <w:i/>
                <w:iCs/>
                <w:lang w:val="it-IT"/>
              </w:rPr>
              <w:t>Letters</w:t>
            </w:r>
            <w:proofErr w:type="spellEnd"/>
            <w:r w:rsidRPr="00B0677C">
              <w:rPr>
                <w:rFonts w:eastAsia="Times New Roman"/>
                <w:lang w:val="it-IT"/>
              </w:rPr>
              <w:t xml:space="preserve">, </w:t>
            </w:r>
            <w:r w:rsidRPr="00B0677C">
              <w:rPr>
                <w:rFonts w:eastAsia="Times New Roman"/>
                <w:i/>
                <w:iCs/>
                <w:lang w:val="it-IT"/>
              </w:rPr>
              <w:t>4</w:t>
            </w:r>
            <w:r w:rsidRPr="00B0677C">
              <w:rPr>
                <w:rFonts w:eastAsia="Times New Roman"/>
                <w:lang w:val="it-IT"/>
              </w:rPr>
              <w:t>(4), 289–291. https://doi.org/10.1046/j.1461-0248.2001.00226.x</w:t>
            </w:r>
          </w:ins>
        </w:p>
        <w:p w14:paraId="795A9FC3" w14:textId="77777777" w:rsidR="00E859A4" w:rsidRPr="00B0677C" w:rsidRDefault="00E859A4">
          <w:pPr>
            <w:autoSpaceDE w:val="0"/>
            <w:autoSpaceDN w:val="0"/>
            <w:ind w:hanging="480"/>
            <w:divId w:val="445000206"/>
            <w:rPr>
              <w:ins w:id="65" w:author="Emanuele Giacomuzzo" w:date="2024-03-21T10:05:00Z"/>
              <w:rFonts w:eastAsia="Times New Roman"/>
              <w:lang w:val="de-DE"/>
            </w:rPr>
          </w:pPr>
          <w:proofErr w:type="spellStart"/>
          <w:ins w:id="66" w:author="Emanuele Giacomuzzo" w:date="2024-03-21T10:05:00Z">
            <w:r w:rsidRPr="00B0677C">
              <w:rPr>
                <w:rFonts w:eastAsia="Times New Roman"/>
                <w:lang w:val="it-IT"/>
              </w:rPr>
              <w:t>Babler</w:t>
            </w:r>
            <w:proofErr w:type="spellEnd"/>
            <w:r w:rsidRPr="00B0677C">
              <w:rPr>
                <w:rFonts w:eastAsia="Times New Roman"/>
                <w:lang w:val="it-IT"/>
              </w:rPr>
              <w:t xml:space="preserve">, A. L., Pilati, A., &amp; Vanni, M. J. (2011). </w:t>
            </w:r>
            <w:r>
              <w:rPr>
                <w:rFonts w:eastAsia="Times New Roman"/>
              </w:rPr>
              <w:t xml:space="preserve">Terrestrial support of </w:t>
            </w:r>
            <w:proofErr w:type="spellStart"/>
            <w:r>
              <w:rPr>
                <w:rFonts w:eastAsia="Times New Roman"/>
              </w:rPr>
              <w:t>detritivorous</w:t>
            </w:r>
            <w:proofErr w:type="spellEnd"/>
            <w:r>
              <w:rPr>
                <w:rFonts w:eastAsia="Times New Roman"/>
              </w:rPr>
              <w:t xml:space="preserve"> fish populations decreases with watershed size. </w:t>
            </w:r>
            <w:proofErr w:type="spellStart"/>
            <w:r w:rsidRPr="00B0677C">
              <w:rPr>
                <w:rFonts w:eastAsia="Times New Roman"/>
                <w:i/>
                <w:iCs/>
                <w:lang w:val="de-DE"/>
              </w:rPr>
              <w:t>Ecosphere</w:t>
            </w:r>
            <w:proofErr w:type="spellEnd"/>
            <w:r w:rsidRPr="00B0677C">
              <w:rPr>
                <w:rFonts w:eastAsia="Times New Roman"/>
                <w:lang w:val="de-DE"/>
              </w:rPr>
              <w:t xml:space="preserve">, </w:t>
            </w:r>
            <w:r w:rsidRPr="00B0677C">
              <w:rPr>
                <w:rFonts w:eastAsia="Times New Roman"/>
                <w:i/>
                <w:iCs/>
                <w:lang w:val="de-DE"/>
              </w:rPr>
              <w:t>2</w:t>
            </w:r>
            <w:r w:rsidRPr="00B0677C">
              <w:rPr>
                <w:rFonts w:eastAsia="Times New Roman"/>
                <w:lang w:val="de-DE"/>
              </w:rPr>
              <w:t>(7). https://doi.org/10.1890/ES11-00043.1</w:t>
            </w:r>
          </w:ins>
        </w:p>
        <w:p w14:paraId="24B0015D" w14:textId="77777777" w:rsidR="00E859A4" w:rsidRDefault="00E859A4">
          <w:pPr>
            <w:autoSpaceDE w:val="0"/>
            <w:autoSpaceDN w:val="0"/>
            <w:ind w:hanging="480"/>
            <w:divId w:val="2065828889"/>
            <w:rPr>
              <w:ins w:id="67" w:author="Emanuele Giacomuzzo" w:date="2024-03-21T10:05:00Z"/>
              <w:rFonts w:eastAsia="Times New Roman"/>
            </w:rPr>
          </w:pPr>
          <w:ins w:id="68" w:author="Emanuele Giacomuzzo" w:date="2024-03-21T10:05:00Z">
            <w:r w:rsidRPr="00B0677C">
              <w:rPr>
                <w:rFonts w:eastAsia="Times New Roman"/>
                <w:lang w:val="de-DE"/>
              </w:rPr>
              <w:t xml:space="preserve">Bates, D., Mächler, M., Bolker, B. M., &amp; Walker, S. C. (2015). </w:t>
            </w:r>
            <w:r>
              <w:rPr>
                <w:rFonts w:eastAsia="Times New Roman"/>
              </w:rPr>
              <w:t xml:space="preserve">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https://doi.org/10.18637/jss.v067.i01</w:t>
            </w:r>
          </w:ins>
        </w:p>
        <w:p w14:paraId="0F311A7D" w14:textId="77777777" w:rsidR="00E859A4" w:rsidRDefault="00E859A4">
          <w:pPr>
            <w:autoSpaceDE w:val="0"/>
            <w:autoSpaceDN w:val="0"/>
            <w:ind w:hanging="480"/>
            <w:divId w:val="828641058"/>
            <w:rPr>
              <w:ins w:id="69" w:author="Emanuele Giacomuzzo" w:date="2024-03-21T10:05:00Z"/>
              <w:rFonts w:eastAsia="Times New Roman"/>
            </w:rPr>
          </w:pPr>
          <w:ins w:id="70" w:author="Emanuele Giacomuzzo" w:date="2024-03-21T10:05:00Z">
            <w:r>
              <w:rPr>
                <w:rFonts w:eastAsia="Times New Roman"/>
              </w:rPr>
              <w:t xml:space="preserve">Benton, T. G., Solan, M., Travis, J. M. J., &amp; </w:t>
            </w:r>
            <w:proofErr w:type="spellStart"/>
            <w:r>
              <w:rPr>
                <w:rFonts w:eastAsia="Times New Roman"/>
              </w:rPr>
              <w:t>Sait</w:t>
            </w:r>
            <w:proofErr w:type="spellEnd"/>
            <w:r>
              <w:rPr>
                <w:rFonts w:eastAsia="Times New Roman"/>
              </w:rPr>
              <w:t xml:space="preserve">,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 https://doi.org/10.1016/j.tree.2007.08.003</w:t>
            </w:r>
          </w:ins>
        </w:p>
        <w:p w14:paraId="69D1EEBF" w14:textId="77777777" w:rsidR="00E859A4" w:rsidRDefault="00E859A4">
          <w:pPr>
            <w:autoSpaceDE w:val="0"/>
            <w:autoSpaceDN w:val="0"/>
            <w:ind w:hanging="480"/>
            <w:divId w:val="353190386"/>
            <w:rPr>
              <w:ins w:id="71" w:author="Emanuele Giacomuzzo" w:date="2024-03-21T10:05:00Z"/>
              <w:rFonts w:eastAsia="Times New Roman"/>
            </w:rPr>
          </w:pPr>
          <w:ins w:id="72" w:author="Emanuele Giacomuzzo" w:date="2024-03-21T10:05:00Z">
            <w:r>
              <w:rPr>
                <w:rFonts w:eastAsia="Times New Roman"/>
              </w:rPr>
              <w:t xml:space="preserve">Bray, R. J., &amp; Curtis, J. T. (1957). An Ordination of the Upland Forest Communities of Southern Wisconsin. </w:t>
            </w:r>
            <w:r>
              <w:rPr>
                <w:rFonts w:eastAsia="Times New Roman"/>
                <w:i/>
                <w:iCs/>
              </w:rPr>
              <w:t>Ecological Monographs</w:t>
            </w:r>
            <w:r>
              <w:rPr>
                <w:rFonts w:eastAsia="Times New Roman"/>
              </w:rPr>
              <w:t xml:space="preserve">, </w:t>
            </w:r>
            <w:r>
              <w:rPr>
                <w:rFonts w:eastAsia="Times New Roman"/>
                <w:i/>
                <w:iCs/>
              </w:rPr>
              <w:t>27</w:t>
            </w:r>
            <w:r>
              <w:rPr>
                <w:rFonts w:eastAsia="Times New Roman"/>
              </w:rPr>
              <w:t>(4), 325–349.</w:t>
            </w:r>
          </w:ins>
        </w:p>
        <w:p w14:paraId="35C0FE36" w14:textId="77777777" w:rsidR="00E859A4" w:rsidRDefault="00E859A4">
          <w:pPr>
            <w:autoSpaceDE w:val="0"/>
            <w:autoSpaceDN w:val="0"/>
            <w:ind w:hanging="480"/>
            <w:divId w:val="1997030258"/>
            <w:rPr>
              <w:ins w:id="73" w:author="Emanuele Giacomuzzo" w:date="2024-03-21T10:05:00Z"/>
              <w:rFonts w:eastAsia="Times New Roman"/>
            </w:rPr>
          </w:pPr>
          <w:ins w:id="74" w:author="Emanuele Giacomuzzo" w:date="2024-03-21T10:05:00Z">
            <w:r>
              <w:rPr>
                <w:rFonts w:eastAsia="Times New Roman"/>
              </w:rPr>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 https://doi.org/10.1111/j.1461-0248.2005.00750.x</w:t>
            </w:r>
          </w:ins>
        </w:p>
        <w:p w14:paraId="47E53BE0" w14:textId="77777777" w:rsidR="00E859A4" w:rsidRDefault="00E859A4">
          <w:pPr>
            <w:autoSpaceDE w:val="0"/>
            <w:autoSpaceDN w:val="0"/>
            <w:ind w:hanging="480"/>
            <w:divId w:val="69616417"/>
            <w:rPr>
              <w:ins w:id="75" w:author="Emanuele Giacomuzzo" w:date="2024-03-21T10:05:00Z"/>
              <w:rFonts w:eastAsia="Times New Roman"/>
            </w:rPr>
          </w:pPr>
          <w:ins w:id="76" w:author="Emanuele Giacomuzzo" w:date="2024-03-21T10:05:00Z">
            <w:r>
              <w:rPr>
                <w:rFonts w:eastAsia="Times New Roman"/>
              </w:rPr>
              <w:t xml:space="preserve">Cortes, C., Vapnik, V., &amp; Saitta, L. (1995). Support-Vector Networks. </w:t>
            </w:r>
            <w:r>
              <w:rPr>
                <w:rFonts w:eastAsia="Times New Roman"/>
                <w:i/>
                <w:iCs/>
              </w:rPr>
              <w:t>Machine Learning</w:t>
            </w:r>
            <w:r>
              <w:rPr>
                <w:rFonts w:eastAsia="Times New Roman"/>
              </w:rPr>
              <w:t xml:space="preserve">, </w:t>
            </w:r>
            <w:r>
              <w:rPr>
                <w:rFonts w:eastAsia="Times New Roman"/>
                <w:i/>
                <w:iCs/>
              </w:rPr>
              <w:t>20</w:t>
            </w:r>
            <w:r>
              <w:rPr>
                <w:rFonts w:eastAsia="Times New Roman"/>
              </w:rPr>
              <w:t>, 273–297.</w:t>
            </w:r>
          </w:ins>
        </w:p>
        <w:p w14:paraId="4036ED8C" w14:textId="77777777" w:rsidR="00E859A4" w:rsidRDefault="00E859A4">
          <w:pPr>
            <w:autoSpaceDE w:val="0"/>
            <w:autoSpaceDN w:val="0"/>
            <w:ind w:hanging="480"/>
            <w:divId w:val="1440639679"/>
            <w:rPr>
              <w:ins w:id="77" w:author="Emanuele Giacomuzzo" w:date="2024-03-21T10:05:00Z"/>
              <w:rFonts w:eastAsia="Times New Roman"/>
            </w:rPr>
          </w:pPr>
          <w:ins w:id="78" w:author="Emanuele Giacomuzzo" w:date="2024-03-21T10:05:00Z">
            <w:r w:rsidRPr="00B0677C">
              <w:rPr>
                <w:rFonts w:eastAsia="Times New Roman"/>
                <w:lang w:val="it-IT"/>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 https://doi.org/10.1016/j.ecss.2016.10.041</w:t>
            </w:r>
          </w:ins>
        </w:p>
        <w:p w14:paraId="1643E04A" w14:textId="77777777" w:rsidR="00E859A4" w:rsidRDefault="00E859A4">
          <w:pPr>
            <w:autoSpaceDE w:val="0"/>
            <w:autoSpaceDN w:val="0"/>
            <w:ind w:hanging="480"/>
            <w:divId w:val="1098985292"/>
            <w:rPr>
              <w:ins w:id="79" w:author="Emanuele Giacomuzzo" w:date="2024-03-21T10:05:00Z"/>
              <w:rFonts w:eastAsia="Times New Roman"/>
            </w:rPr>
          </w:pPr>
          <w:ins w:id="80" w:author="Emanuele Giacomuzzo" w:date="2024-03-21T10:05:00Z">
            <w:r>
              <w:rPr>
                <w:rFonts w:eastAsia="Times New Roman"/>
              </w:rPr>
              <w:t xml:space="preserve">Delong, J. P., &amp; Gibert, J. P. (2019). Larger area facilitates richness-function effects in experimental microcosms. </w:t>
            </w:r>
            <w:r>
              <w:rPr>
                <w:rFonts w:eastAsia="Times New Roman"/>
                <w:i/>
                <w:iCs/>
              </w:rPr>
              <w:t>American Naturalist</w:t>
            </w:r>
            <w:r>
              <w:rPr>
                <w:rFonts w:eastAsia="Times New Roman"/>
              </w:rPr>
              <w:t>. https://doi.org/10.5061/dryad.48cn500</w:t>
            </w:r>
          </w:ins>
        </w:p>
        <w:p w14:paraId="450034D9" w14:textId="77777777" w:rsidR="00E859A4" w:rsidRDefault="00E859A4">
          <w:pPr>
            <w:autoSpaceDE w:val="0"/>
            <w:autoSpaceDN w:val="0"/>
            <w:ind w:hanging="480"/>
            <w:divId w:val="103235509"/>
            <w:rPr>
              <w:ins w:id="81" w:author="Emanuele Giacomuzzo" w:date="2024-03-21T10:05:00Z"/>
              <w:rFonts w:eastAsia="Times New Roman"/>
            </w:rPr>
          </w:pPr>
          <w:ins w:id="82" w:author="Emanuele Giacomuzzo" w:date="2024-03-21T10:05:00Z">
            <w:r>
              <w:rPr>
                <w:rFonts w:eastAsia="Times New Roman"/>
              </w:rPr>
              <w:t xml:space="preserve">Dimitriadou, E., Hornik, K., Leisch, F., Meyer, D., &amp; Maintainer, A. W. (2006). </w:t>
            </w:r>
            <w:r>
              <w:rPr>
                <w:rFonts w:eastAsia="Times New Roman"/>
                <w:i/>
                <w:iCs/>
              </w:rPr>
              <w:t>Misc Functions of the Department of Statistics (e1071), TU Wien</w:t>
            </w:r>
            <w:r>
              <w:rPr>
                <w:rFonts w:eastAsia="Times New Roman"/>
              </w:rPr>
              <w:t>.</w:t>
            </w:r>
          </w:ins>
        </w:p>
        <w:p w14:paraId="33F84AFD" w14:textId="77777777" w:rsidR="00E859A4" w:rsidRDefault="00E859A4">
          <w:pPr>
            <w:autoSpaceDE w:val="0"/>
            <w:autoSpaceDN w:val="0"/>
            <w:ind w:hanging="480"/>
            <w:divId w:val="515076844"/>
            <w:rPr>
              <w:ins w:id="83" w:author="Emanuele Giacomuzzo" w:date="2024-03-21T10:05:00Z"/>
              <w:rFonts w:eastAsia="Times New Roman"/>
            </w:rPr>
          </w:pPr>
          <w:ins w:id="84" w:author="Emanuele Giacomuzzo" w:date="2024-03-21T10:05:00Z">
            <w:r>
              <w:rPr>
                <w:rFonts w:eastAsia="Times New Roman"/>
              </w:rPr>
              <w:t xml:space="preserve">Fahrig, L. (2003). Effects of Habitat Fragmentation on Biodiversity. </w:t>
            </w:r>
            <w:r>
              <w:rPr>
                <w:rFonts w:eastAsia="Times New Roman"/>
                <w:i/>
                <w:iCs/>
              </w:rPr>
              <w:t>Annual Review of Ecology, Evolution, and Systematics</w:t>
            </w:r>
            <w:r>
              <w:rPr>
                <w:rFonts w:eastAsia="Times New Roman"/>
              </w:rPr>
              <w:t xml:space="preserve">, </w:t>
            </w:r>
            <w:r>
              <w:rPr>
                <w:rFonts w:eastAsia="Times New Roman"/>
                <w:i/>
                <w:iCs/>
              </w:rPr>
              <w:t>34</w:t>
            </w:r>
            <w:r>
              <w:rPr>
                <w:rFonts w:eastAsia="Times New Roman"/>
              </w:rPr>
              <w:t>, 487–515. https://doi.org/10.1146/annurev.ecolsys.34.011802.132419</w:t>
            </w:r>
          </w:ins>
        </w:p>
        <w:p w14:paraId="5761A3CD" w14:textId="77777777" w:rsidR="00E859A4" w:rsidRDefault="00E859A4">
          <w:pPr>
            <w:autoSpaceDE w:val="0"/>
            <w:autoSpaceDN w:val="0"/>
            <w:ind w:hanging="480"/>
            <w:divId w:val="2122065740"/>
            <w:rPr>
              <w:ins w:id="85" w:author="Emanuele Giacomuzzo" w:date="2024-03-21T10:05:00Z"/>
              <w:rFonts w:eastAsia="Times New Roman"/>
            </w:rPr>
          </w:pPr>
          <w:ins w:id="86" w:author="Emanuele Giacomuzzo" w:date="2024-03-21T10:05:00Z">
            <w:r>
              <w:rPr>
                <w:rFonts w:eastAsia="Times New Roman"/>
              </w:rPr>
              <w:t xml:space="preserve">Forster, J. R. (1778). </w:t>
            </w:r>
            <w:r>
              <w:rPr>
                <w:rFonts w:eastAsia="Times New Roman"/>
                <w:i/>
                <w:iCs/>
              </w:rPr>
              <w:t>Observations made during a voyage round the world</w:t>
            </w:r>
            <w:r>
              <w:rPr>
                <w:rFonts w:eastAsia="Times New Roman"/>
              </w:rPr>
              <w:t>. University of Hawaii Press. https://doi.org/10.5962/bhl.title.50538</w:t>
            </w:r>
          </w:ins>
        </w:p>
        <w:p w14:paraId="57D5CBC8" w14:textId="77777777" w:rsidR="00E859A4" w:rsidRDefault="00E859A4">
          <w:pPr>
            <w:autoSpaceDE w:val="0"/>
            <w:autoSpaceDN w:val="0"/>
            <w:ind w:hanging="480"/>
            <w:divId w:val="613250054"/>
            <w:rPr>
              <w:ins w:id="87" w:author="Emanuele Giacomuzzo" w:date="2024-03-21T10:05:00Z"/>
              <w:rFonts w:eastAsia="Times New Roman"/>
            </w:rPr>
          </w:pPr>
          <w:ins w:id="88" w:author="Emanuele Giacomuzzo" w:date="2024-03-21T10:05:00Z">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 https://doi.org/10.1890/04-0340</w:t>
            </w:r>
          </w:ins>
        </w:p>
        <w:p w14:paraId="3FF7AF78" w14:textId="77777777" w:rsidR="00E859A4" w:rsidRDefault="00E859A4">
          <w:pPr>
            <w:autoSpaceDE w:val="0"/>
            <w:autoSpaceDN w:val="0"/>
            <w:ind w:hanging="480"/>
            <w:divId w:val="693002280"/>
            <w:rPr>
              <w:ins w:id="89" w:author="Emanuele Giacomuzzo" w:date="2024-03-21T10:05:00Z"/>
              <w:rFonts w:eastAsia="Times New Roman"/>
            </w:rPr>
          </w:pPr>
          <w:ins w:id="90" w:author="Emanuele Giacomuzzo" w:date="2024-03-21T10:05:00Z">
            <w:r>
              <w:rPr>
                <w:rFonts w:eastAsia="Times New Roman"/>
              </w:rPr>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https://doi.org/10.1098/rspb.2017.0507</w:t>
            </w:r>
          </w:ins>
        </w:p>
        <w:p w14:paraId="1C135315" w14:textId="77777777" w:rsidR="00E859A4" w:rsidRDefault="00E859A4">
          <w:pPr>
            <w:autoSpaceDE w:val="0"/>
            <w:autoSpaceDN w:val="0"/>
            <w:ind w:hanging="480"/>
            <w:divId w:val="214658656"/>
            <w:rPr>
              <w:ins w:id="91" w:author="Emanuele Giacomuzzo" w:date="2024-03-21T10:05:00Z"/>
              <w:rFonts w:eastAsia="Times New Roman"/>
            </w:rPr>
          </w:pPr>
          <w:ins w:id="92" w:author="Emanuele Giacomuzzo" w:date="2024-03-21T10:05:00Z">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 https://doi.org/10.1111/oik.03922</w:t>
            </w:r>
          </w:ins>
        </w:p>
        <w:p w14:paraId="2C6700DB" w14:textId="77777777" w:rsidR="00E859A4" w:rsidRDefault="00E859A4">
          <w:pPr>
            <w:autoSpaceDE w:val="0"/>
            <w:autoSpaceDN w:val="0"/>
            <w:ind w:hanging="480"/>
            <w:divId w:val="1959021885"/>
            <w:rPr>
              <w:ins w:id="93" w:author="Emanuele Giacomuzzo" w:date="2024-03-21T10:05:00Z"/>
              <w:rFonts w:eastAsia="Times New Roman"/>
            </w:rPr>
          </w:pPr>
          <w:ins w:id="94" w:author="Emanuele Giacomuzzo" w:date="2024-03-21T10:05:00Z">
            <w:r>
              <w:rPr>
                <w:rFonts w:eastAsia="Times New Roman"/>
              </w:rPr>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 https://doi.org/10.1038/s41467-018-07238-2</w:t>
            </w:r>
          </w:ins>
        </w:p>
        <w:p w14:paraId="06989C31" w14:textId="77777777" w:rsidR="00E859A4" w:rsidRDefault="00E859A4">
          <w:pPr>
            <w:autoSpaceDE w:val="0"/>
            <w:autoSpaceDN w:val="0"/>
            <w:ind w:hanging="480"/>
            <w:divId w:val="1287345822"/>
            <w:rPr>
              <w:ins w:id="95" w:author="Emanuele Giacomuzzo" w:date="2024-03-21T10:05:00Z"/>
              <w:rFonts w:eastAsia="Times New Roman"/>
            </w:rPr>
          </w:pPr>
          <w:ins w:id="96" w:author="Emanuele Giacomuzzo" w:date="2024-03-21T10:05:00Z">
            <w:r>
              <w:rPr>
                <w:rFonts w:eastAsia="Times New Roman"/>
              </w:rPr>
              <w:t xml:space="preserve">Gratton, C., &amp; Vander Zanden, M. J. (2009). 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 https://doi.org/10.1890/08-1546.1</w:t>
            </w:r>
          </w:ins>
        </w:p>
        <w:p w14:paraId="27ACB3FB" w14:textId="77777777" w:rsidR="00E859A4" w:rsidRDefault="00E859A4">
          <w:pPr>
            <w:autoSpaceDE w:val="0"/>
            <w:autoSpaceDN w:val="0"/>
            <w:ind w:hanging="480"/>
            <w:divId w:val="466094813"/>
            <w:rPr>
              <w:ins w:id="97" w:author="Emanuele Giacomuzzo" w:date="2024-03-21T10:05:00Z"/>
              <w:rFonts w:eastAsia="Times New Roman"/>
            </w:rPr>
          </w:pPr>
          <w:ins w:id="98" w:author="Emanuele Giacomuzzo" w:date="2024-03-21T10:05:00Z">
            <w:r>
              <w:rPr>
                <w:rFonts w:eastAsia="Times New Roman"/>
              </w:rPr>
              <w:lastRenderedPageBreak/>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 https://doi.org/10.1890/09-0843.1</w:t>
            </w:r>
          </w:ins>
        </w:p>
        <w:p w14:paraId="27817628" w14:textId="77777777" w:rsidR="00E859A4" w:rsidRDefault="00E859A4">
          <w:pPr>
            <w:autoSpaceDE w:val="0"/>
            <w:autoSpaceDN w:val="0"/>
            <w:ind w:hanging="480"/>
            <w:divId w:val="1304387148"/>
            <w:rPr>
              <w:ins w:id="99" w:author="Emanuele Giacomuzzo" w:date="2024-03-21T10:05:00Z"/>
              <w:rFonts w:eastAsia="Times New Roman"/>
            </w:rPr>
          </w:pPr>
          <w:ins w:id="100" w:author="Emanuele Giacomuzzo" w:date="2024-03-21T10:05:00Z">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 https://doi.org/10.1086/655426</w:t>
            </w:r>
          </w:ins>
        </w:p>
        <w:p w14:paraId="2C9EAB6F" w14:textId="77777777" w:rsidR="00E859A4" w:rsidRDefault="00E859A4">
          <w:pPr>
            <w:autoSpaceDE w:val="0"/>
            <w:autoSpaceDN w:val="0"/>
            <w:ind w:hanging="480"/>
            <w:divId w:val="1047679383"/>
            <w:rPr>
              <w:ins w:id="101" w:author="Emanuele Giacomuzzo" w:date="2024-03-21T10:05:00Z"/>
              <w:rFonts w:eastAsia="Times New Roman"/>
            </w:rPr>
          </w:pPr>
          <w:ins w:id="102" w:author="Emanuele Giacomuzzo" w:date="2024-03-21T10:05:00Z">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 https://doi.org/10.1038/35008063</w:t>
            </w:r>
          </w:ins>
        </w:p>
        <w:p w14:paraId="5E237F10" w14:textId="77777777" w:rsidR="00E859A4" w:rsidRDefault="00E859A4">
          <w:pPr>
            <w:autoSpaceDE w:val="0"/>
            <w:autoSpaceDN w:val="0"/>
            <w:ind w:hanging="480"/>
            <w:divId w:val="748963768"/>
            <w:rPr>
              <w:ins w:id="103" w:author="Emanuele Giacomuzzo" w:date="2024-03-21T10:05:00Z"/>
              <w:rFonts w:eastAsia="Times New Roman"/>
            </w:rPr>
          </w:pPr>
          <w:ins w:id="104" w:author="Emanuele Giacomuzzo" w:date="2024-03-21T10:05:00Z">
            <w:r>
              <w:rPr>
                <w:rFonts w:eastAsia="Times New Roman"/>
              </w:rPr>
              <w:t xml:space="preserve">Harvey, E., Gounand, I., Fronhofer, E. A., &amp; Altermatt, F. (2018). Disturbance reverses classic biodiversity predictions in river-like landscapes. </w:t>
            </w:r>
            <w:r>
              <w:rPr>
                <w:rFonts w:eastAsia="Times New Roman"/>
                <w:i/>
                <w:iCs/>
              </w:rPr>
              <w:t>Proceedings of the Royal Society B: Biological Sciences</w:t>
            </w:r>
            <w:r>
              <w:rPr>
                <w:rFonts w:eastAsia="Times New Roman"/>
              </w:rPr>
              <w:t xml:space="preserve">, </w:t>
            </w:r>
            <w:r>
              <w:rPr>
                <w:rFonts w:eastAsia="Times New Roman"/>
                <w:i/>
                <w:iCs/>
              </w:rPr>
              <w:t>285</w:t>
            </w:r>
            <w:r>
              <w:rPr>
                <w:rFonts w:eastAsia="Times New Roman"/>
              </w:rPr>
              <w:t>(1893). https://doi.org/10.1098/rspb.2018.2441</w:t>
            </w:r>
          </w:ins>
        </w:p>
        <w:p w14:paraId="12CE7C6E" w14:textId="77777777" w:rsidR="00E859A4" w:rsidRPr="00B0677C" w:rsidRDefault="00E859A4">
          <w:pPr>
            <w:autoSpaceDE w:val="0"/>
            <w:autoSpaceDN w:val="0"/>
            <w:ind w:hanging="480"/>
            <w:divId w:val="2029868637"/>
            <w:rPr>
              <w:ins w:id="105" w:author="Emanuele Giacomuzzo" w:date="2024-03-21T10:05:00Z"/>
              <w:rFonts w:eastAsia="Times New Roman"/>
              <w:lang w:val="de-DE"/>
            </w:rPr>
          </w:pPr>
          <w:ins w:id="106" w:author="Emanuele Giacomuzzo" w:date="2024-03-21T10:05:00Z">
            <w:r>
              <w:rPr>
                <w:rFonts w:eastAsia="Times New Roman"/>
              </w:rPr>
              <w:t xml:space="preserve">Harvey, E., Gounand, I., Fronhofer, E. A., &amp; Altermatt, F. (2020). </w:t>
            </w:r>
            <w:proofErr w:type="spellStart"/>
            <w:r>
              <w:rPr>
                <w:rFonts w:eastAsia="Times New Roman"/>
              </w:rPr>
              <w:t>Metaecosystem</w:t>
            </w:r>
            <w:proofErr w:type="spellEnd"/>
            <w:r>
              <w:rPr>
                <w:rFonts w:eastAsia="Times New Roman"/>
              </w:rPr>
              <w:t xml:space="preserve"> dynamics drive community composition in experimental, multi-layered spatial networks. </w:t>
            </w:r>
            <w:r w:rsidRPr="00B0677C">
              <w:rPr>
                <w:rFonts w:eastAsia="Times New Roman"/>
                <w:i/>
                <w:iCs/>
                <w:lang w:val="de-DE"/>
              </w:rPr>
              <w:t>Oikos</w:t>
            </w:r>
            <w:r w:rsidRPr="00B0677C">
              <w:rPr>
                <w:rFonts w:eastAsia="Times New Roman"/>
                <w:lang w:val="de-DE"/>
              </w:rPr>
              <w:t xml:space="preserve">, </w:t>
            </w:r>
            <w:r w:rsidRPr="00B0677C">
              <w:rPr>
                <w:rFonts w:eastAsia="Times New Roman"/>
                <w:i/>
                <w:iCs/>
                <w:lang w:val="de-DE"/>
              </w:rPr>
              <w:t>129</w:t>
            </w:r>
            <w:r w:rsidRPr="00B0677C">
              <w:rPr>
                <w:rFonts w:eastAsia="Times New Roman"/>
                <w:lang w:val="de-DE"/>
              </w:rPr>
              <w:t>(3), 402–412. https://doi.org/10.1111/oik.07037</w:t>
            </w:r>
          </w:ins>
        </w:p>
        <w:p w14:paraId="168845DB" w14:textId="77777777" w:rsidR="00E859A4" w:rsidRDefault="00E859A4">
          <w:pPr>
            <w:autoSpaceDE w:val="0"/>
            <w:autoSpaceDN w:val="0"/>
            <w:ind w:hanging="480"/>
            <w:divId w:val="1290432629"/>
            <w:rPr>
              <w:ins w:id="107" w:author="Emanuele Giacomuzzo" w:date="2024-03-21T10:05:00Z"/>
              <w:rFonts w:eastAsia="Times New Roman"/>
            </w:rPr>
          </w:pPr>
          <w:proofErr w:type="spellStart"/>
          <w:ins w:id="108" w:author="Emanuele Giacomuzzo" w:date="2024-03-21T10:05:00Z">
            <w:r w:rsidRPr="00B0677C">
              <w:rPr>
                <w:rFonts w:eastAsia="Times New Roman"/>
                <w:lang w:val="de-DE"/>
              </w:rPr>
              <w:t>Hocking</w:t>
            </w:r>
            <w:proofErr w:type="spellEnd"/>
            <w:r w:rsidRPr="00B0677C">
              <w:rPr>
                <w:rFonts w:eastAsia="Times New Roman"/>
                <w:lang w:val="de-DE"/>
              </w:rPr>
              <w:t xml:space="preserve">, M. D., &amp; Reimchen, T. E. (2009). </w:t>
            </w:r>
            <w:r>
              <w:rPr>
                <w:rFonts w:eastAsia="Times New Roman"/>
              </w:rPr>
              <w:t xml:space="preserve">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 https://doi.org/10.1111/j.1600-0706.2009.17302.x</w:t>
            </w:r>
          </w:ins>
        </w:p>
        <w:p w14:paraId="04EC9763" w14:textId="77777777" w:rsidR="00E859A4" w:rsidRDefault="00E859A4">
          <w:pPr>
            <w:autoSpaceDE w:val="0"/>
            <w:autoSpaceDN w:val="0"/>
            <w:ind w:hanging="480"/>
            <w:divId w:val="1470126305"/>
            <w:rPr>
              <w:ins w:id="109" w:author="Emanuele Giacomuzzo" w:date="2024-03-21T10:05:00Z"/>
              <w:rFonts w:eastAsia="Times New Roman"/>
            </w:rPr>
          </w:pPr>
          <w:ins w:id="110" w:author="Emanuele Giacomuzzo" w:date="2024-03-21T10:05:00Z">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 https://doi.org/10.1126/science.1201079</w:t>
            </w:r>
          </w:ins>
        </w:p>
        <w:p w14:paraId="0378669E" w14:textId="77777777" w:rsidR="00E859A4" w:rsidRDefault="00E859A4">
          <w:pPr>
            <w:autoSpaceDE w:val="0"/>
            <w:autoSpaceDN w:val="0"/>
            <w:ind w:hanging="480"/>
            <w:divId w:val="1444416996"/>
            <w:rPr>
              <w:ins w:id="111" w:author="Emanuele Giacomuzzo" w:date="2024-03-21T10:05:00Z"/>
              <w:rFonts w:eastAsia="Times New Roman"/>
            </w:rPr>
          </w:pPr>
          <w:proofErr w:type="spellStart"/>
          <w:ins w:id="112" w:author="Emanuele Giacomuzzo" w:date="2024-03-21T10:05:00Z">
            <w:r>
              <w:rPr>
                <w:rFonts w:eastAsia="Times New Roman"/>
              </w:rPr>
              <w:t>Losos</w:t>
            </w:r>
            <w:proofErr w:type="spellEnd"/>
            <w:r>
              <w:rPr>
                <w:rFonts w:eastAsia="Times New Roman"/>
              </w:rPr>
              <w:t xml:space="preserve">, J. B., &amp; </w:t>
            </w:r>
            <w:proofErr w:type="spellStart"/>
            <w:r>
              <w:rPr>
                <w:rFonts w:eastAsia="Times New Roman"/>
              </w:rPr>
              <w:t>Ricklefs</w:t>
            </w:r>
            <w:proofErr w:type="spellEnd"/>
            <w:r>
              <w:rPr>
                <w:rFonts w:eastAsia="Times New Roman"/>
              </w:rPr>
              <w:t xml:space="preserve">, R. E. (2009). The Theory of Island Biogeography Revisited. In </w:t>
            </w:r>
            <w:r>
              <w:rPr>
                <w:rFonts w:eastAsia="Times New Roman"/>
                <w:i/>
                <w:iCs/>
              </w:rPr>
              <w:t>The Theory of Island Biogeography Revisited</w:t>
            </w:r>
            <w:r>
              <w:rPr>
                <w:rFonts w:eastAsia="Times New Roman"/>
              </w:rPr>
              <w:t>. Princeton University Press. https://doi.org/10.1515/9781400831920</w:t>
            </w:r>
          </w:ins>
        </w:p>
        <w:p w14:paraId="3D0570F9" w14:textId="77777777" w:rsidR="00E859A4" w:rsidRDefault="00E859A4">
          <w:pPr>
            <w:autoSpaceDE w:val="0"/>
            <w:autoSpaceDN w:val="0"/>
            <w:ind w:hanging="480"/>
            <w:divId w:val="1769694175"/>
            <w:rPr>
              <w:ins w:id="113" w:author="Emanuele Giacomuzzo" w:date="2024-03-21T10:05:00Z"/>
              <w:rFonts w:eastAsia="Times New Roman"/>
            </w:rPr>
          </w:pPr>
          <w:ins w:id="114" w:author="Emanuele Giacomuzzo" w:date="2024-03-21T10:05:00Z">
            <w:r>
              <w:rPr>
                <w:rFonts w:eastAsia="Times New Roman"/>
              </w:rPr>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w:t>
            </w:r>
            <w:proofErr w:type="spellStart"/>
            <w:r>
              <w:rPr>
                <w:rFonts w:eastAsia="Times New Roman"/>
              </w:rPr>
              <w:t>Pantis</w:t>
            </w:r>
            <w:proofErr w:type="spellEnd"/>
            <w:r>
              <w:rPr>
                <w:rFonts w:eastAsia="Times New Roman"/>
              </w:rPr>
              <w:t xml:space="preserve">,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 https://doi.org/10.1111/j.1466-8238.2008.00393.x</w:t>
            </w:r>
          </w:ins>
        </w:p>
        <w:p w14:paraId="14CBD56E" w14:textId="77777777" w:rsidR="00E859A4" w:rsidRDefault="00E859A4">
          <w:pPr>
            <w:autoSpaceDE w:val="0"/>
            <w:autoSpaceDN w:val="0"/>
            <w:ind w:hanging="480"/>
            <w:divId w:val="14773931"/>
            <w:rPr>
              <w:ins w:id="115" w:author="Emanuele Giacomuzzo" w:date="2024-03-21T10:05:00Z"/>
              <w:rFonts w:eastAsia="Times New Roman"/>
            </w:rPr>
          </w:pPr>
          <w:ins w:id="116" w:author="Emanuele Giacomuzzo" w:date="2024-03-21T10:05:00Z">
            <w:r w:rsidRPr="00B0677C">
              <w:rPr>
                <w:rFonts w:eastAsia="Times New Roman"/>
                <w:lang w:val="it-IT"/>
              </w:rPr>
              <w:t xml:space="preserve">Knoll, L. B., Vanni, M. J., &amp; </w:t>
            </w:r>
            <w:proofErr w:type="spellStart"/>
            <w:r w:rsidRPr="00B0677C">
              <w:rPr>
                <w:rFonts w:eastAsia="Times New Roman"/>
                <w:lang w:val="it-IT"/>
              </w:rPr>
              <w:t>Renwick</w:t>
            </w:r>
            <w:proofErr w:type="spellEnd"/>
            <w:r w:rsidRPr="00B0677C">
              <w:rPr>
                <w:rFonts w:eastAsia="Times New Roman"/>
                <w:lang w:val="it-IT"/>
              </w:rPr>
              <w:t xml:space="preserve">, W. H. (2003). </w:t>
            </w:r>
            <w:r>
              <w:rPr>
                <w:rFonts w:eastAsia="Times New Roman"/>
              </w:rPr>
              <w:t xml:space="preserve">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 https://doi.org/10.4319/lo.2003.48.2.0608</w:t>
            </w:r>
          </w:ins>
        </w:p>
        <w:p w14:paraId="6AC78FAF" w14:textId="77777777" w:rsidR="00E859A4" w:rsidRDefault="00E859A4">
          <w:pPr>
            <w:autoSpaceDE w:val="0"/>
            <w:autoSpaceDN w:val="0"/>
            <w:ind w:hanging="480"/>
            <w:divId w:val="1266496062"/>
            <w:rPr>
              <w:ins w:id="117" w:author="Emanuele Giacomuzzo" w:date="2024-03-21T10:05:00Z"/>
              <w:rFonts w:eastAsia="Times New Roman"/>
            </w:rPr>
          </w:pPr>
          <w:ins w:id="118" w:author="Emanuele Giacomuzzo" w:date="2024-03-21T10:05:00Z">
            <w:r>
              <w:rPr>
                <w:rFonts w:eastAsia="Times New Roman"/>
              </w:rPr>
              <w:t xml:space="preserve">LeCraw, R. M., Romero, G. Q., &amp; Srivastava, D. S. (2017). 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 https://doi.org/10.1111/ecog.02796</w:t>
            </w:r>
          </w:ins>
        </w:p>
        <w:p w14:paraId="04E02BA8" w14:textId="77777777" w:rsidR="00E859A4" w:rsidRDefault="00E859A4">
          <w:pPr>
            <w:autoSpaceDE w:val="0"/>
            <w:autoSpaceDN w:val="0"/>
            <w:ind w:hanging="480"/>
            <w:divId w:val="73163122"/>
            <w:rPr>
              <w:ins w:id="119" w:author="Emanuele Giacomuzzo" w:date="2024-03-21T10:05:00Z"/>
              <w:rFonts w:eastAsia="Times New Roman"/>
            </w:rPr>
          </w:pPr>
          <w:ins w:id="120" w:author="Emanuele Giacomuzzo" w:date="2024-03-21T10:05:00Z">
            <w:r>
              <w:rPr>
                <w:rFonts w:eastAsia="Times New Roman"/>
              </w:rPr>
              <w:t xml:space="preserve">Loreau, M., </w:t>
            </w:r>
            <w:proofErr w:type="spellStart"/>
            <w:r>
              <w:rPr>
                <w:rFonts w:eastAsia="Times New Roman"/>
              </w:rPr>
              <w:t>Daufresne</w:t>
            </w:r>
            <w:proofErr w:type="spellEnd"/>
            <w:r>
              <w:rPr>
                <w:rFonts w:eastAsia="Times New Roman"/>
              </w:rPr>
              <w:t xml:space="preserve">, T., Gonzalez, A., Gravel, D., Guichard, F., Leroux, S. J., </w:t>
            </w:r>
            <w:proofErr w:type="spellStart"/>
            <w:r>
              <w:rPr>
                <w:rFonts w:eastAsia="Times New Roman"/>
              </w:rPr>
              <w:t>Loeuille</w:t>
            </w:r>
            <w:proofErr w:type="spellEnd"/>
            <w:r>
              <w:rPr>
                <w:rFonts w:eastAsia="Times New Roman"/>
              </w:rPr>
              <w:t xml:space="preserve">, N., </w:t>
            </w:r>
            <w:proofErr w:type="spellStart"/>
            <w:r>
              <w:rPr>
                <w:rFonts w:eastAsia="Times New Roman"/>
              </w:rPr>
              <w:t>Massol</w:t>
            </w:r>
            <w:proofErr w:type="spellEnd"/>
            <w:r>
              <w:rPr>
                <w:rFonts w:eastAsia="Times New Roman"/>
              </w:rPr>
              <w:t xml:space="preserve">, F., &amp; Mouquet, N. (2013). Unifying sources and sinks in ecology and Earth sciences. </w:t>
            </w:r>
            <w:r>
              <w:rPr>
                <w:rFonts w:eastAsia="Times New Roman"/>
                <w:i/>
                <w:iCs/>
              </w:rPr>
              <w:t>Biological Reviews</w:t>
            </w:r>
            <w:r>
              <w:rPr>
                <w:rFonts w:eastAsia="Times New Roman"/>
              </w:rPr>
              <w:t xml:space="preserve">, </w:t>
            </w:r>
            <w:r>
              <w:rPr>
                <w:rFonts w:eastAsia="Times New Roman"/>
                <w:i/>
                <w:iCs/>
              </w:rPr>
              <w:t>88</w:t>
            </w:r>
            <w:r>
              <w:rPr>
                <w:rFonts w:eastAsia="Times New Roman"/>
              </w:rPr>
              <w:t>(2), 365–379. https://doi.org/10.1111/brv.12003</w:t>
            </w:r>
          </w:ins>
        </w:p>
        <w:p w14:paraId="26F781E8" w14:textId="77777777" w:rsidR="00E859A4" w:rsidRDefault="00E859A4">
          <w:pPr>
            <w:autoSpaceDE w:val="0"/>
            <w:autoSpaceDN w:val="0"/>
            <w:ind w:hanging="480"/>
            <w:divId w:val="2104642218"/>
            <w:rPr>
              <w:ins w:id="121" w:author="Emanuele Giacomuzzo" w:date="2024-03-21T10:05:00Z"/>
              <w:rFonts w:eastAsia="Times New Roman"/>
            </w:rPr>
          </w:pPr>
          <w:ins w:id="122" w:author="Emanuele Giacomuzzo" w:date="2024-03-21T10:05:00Z">
            <w:r w:rsidRPr="00B0677C">
              <w:rPr>
                <w:rFonts w:eastAsia="Times New Roman"/>
                <w:lang w:val="de-D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https://doi.org/10.1073/pnas.2201503119</w:t>
            </w:r>
          </w:ins>
        </w:p>
        <w:p w14:paraId="003F6BC4" w14:textId="77777777" w:rsidR="00E859A4" w:rsidRDefault="00E859A4">
          <w:pPr>
            <w:autoSpaceDE w:val="0"/>
            <w:autoSpaceDN w:val="0"/>
            <w:ind w:hanging="480"/>
            <w:divId w:val="1978757836"/>
            <w:rPr>
              <w:ins w:id="123" w:author="Emanuele Giacomuzzo" w:date="2024-03-21T10:05:00Z"/>
              <w:rFonts w:eastAsia="Times New Roman"/>
            </w:rPr>
          </w:pPr>
          <w:ins w:id="124" w:author="Emanuele Giacomuzzo" w:date="2024-03-21T10:05:00Z">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 https://doi.org/10.2307/2407089</w:t>
            </w:r>
          </w:ins>
        </w:p>
        <w:p w14:paraId="1C15E073" w14:textId="77777777" w:rsidR="00E859A4" w:rsidRDefault="00E859A4">
          <w:pPr>
            <w:autoSpaceDE w:val="0"/>
            <w:autoSpaceDN w:val="0"/>
            <w:ind w:hanging="480"/>
            <w:divId w:val="684940132"/>
            <w:rPr>
              <w:ins w:id="125" w:author="Emanuele Giacomuzzo" w:date="2024-03-21T10:05:00Z"/>
              <w:rFonts w:eastAsia="Times New Roman"/>
            </w:rPr>
          </w:pPr>
          <w:ins w:id="126" w:author="Emanuele Giacomuzzo" w:date="2024-03-21T10:05:00Z">
            <w:r>
              <w:rPr>
                <w:rFonts w:eastAsia="Times New Roman"/>
              </w:rPr>
              <w:t xml:space="preserve">MacArthur, R. H., &amp; Wilson, E. O. (1967). </w:t>
            </w:r>
            <w:r>
              <w:rPr>
                <w:rFonts w:eastAsia="Times New Roman"/>
                <w:i/>
                <w:iCs/>
              </w:rPr>
              <w:t>The Theory of Island Biogeography</w:t>
            </w:r>
            <w:r>
              <w:rPr>
                <w:rFonts w:eastAsia="Times New Roman"/>
              </w:rPr>
              <w:t>. Princeton University Press. https://doi.org/10.1515/9781400881376</w:t>
            </w:r>
          </w:ins>
        </w:p>
        <w:p w14:paraId="0E504FA2" w14:textId="77777777" w:rsidR="00E859A4" w:rsidRDefault="00E859A4">
          <w:pPr>
            <w:autoSpaceDE w:val="0"/>
            <w:autoSpaceDN w:val="0"/>
            <w:ind w:hanging="480"/>
            <w:divId w:val="969899825"/>
            <w:rPr>
              <w:ins w:id="127" w:author="Emanuele Giacomuzzo" w:date="2024-03-21T10:05:00Z"/>
              <w:rFonts w:eastAsia="Times New Roman"/>
            </w:rPr>
          </w:pPr>
          <w:ins w:id="128" w:author="Emanuele Giacomuzzo" w:date="2024-03-21T10:05:00Z">
            <w:r>
              <w:rPr>
                <w:rFonts w:eastAsia="Times New Roman"/>
              </w:rPr>
              <w:t xml:space="preserve">Marleau, J. N., &amp; Guichard, F. (2019). Meta-ecosystem processes alter ecosystem function and can promote herbivore-mediated coexistence. </w:t>
            </w:r>
            <w:r>
              <w:rPr>
                <w:rFonts w:eastAsia="Times New Roman"/>
                <w:i/>
                <w:iCs/>
              </w:rPr>
              <w:t>Ecology</w:t>
            </w:r>
            <w:r>
              <w:rPr>
                <w:rFonts w:eastAsia="Times New Roman"/>
              </w:rPr>
              <w:t xml:space="preserve">, </w:t>
            </w:r>
            <w:r>
              <w:rPr>
                <w:rFonts w:eastAsia="Times New Roman"/>
                <w:i/>
                <w:iCs/>
              </w:rPr>
              <w:t>100</w:t>
            </w:r>
            <w:r>
              <w:rPr>
                <w:rFonts w:eastAsia="Times New Roman"/>
              </w:rPr>
              <w:t>(6), 1–11. https://doi.org/10.1002/ecy.2699</w:t>
            </w:r>
          </w:ins>
        </w:p>
        <w:p w14:paraId="3A0BB007" w14:textId="77777777" w:rsidR="00E859A4" w:rsidRDefault="00E859A4">
          <w:pPr>
            <w:autoSpaceDE w:val="0"/>
            <w:autoSpaceDN w:val="0"/>
            <w:ind w:hanging="480"/>
            <w:divId w:val="849368199"/>
            <w:rPr>
              <w:ins w:id="129" w:author="Emanuele Giacomuzzo" w:date="2024-03-21T10:05:00Z"/>
              <w:rFonts w:eastAsia="Times New Roman"/>
            </w:rPr>
          </w:pPr>
          <w:ins w:id="130" w:author="Emanuele Giacomuzzo" w:date="2024-03-21T10:05:00Z">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https://doi.org/10.1098/rspb.2013.2094</w:t>
            </w:r>
          </w:ins>
        </w:p>
        <w:p w14:paraId="6D6CBC87" w14:textId="77777777" w:rsidR="00E859A4" w:rsidRDefault="00E859A4">
          <w:pPr>
            <w:autoSpaceDE w:val="0"/>
            <w:autoSpaceDN w:val="0"/>
            <w:ind w:hanging="480"/>
            <w:divId w:val="1412199419"/>
            <w:rPr>
              <w:ins w:id="131" w:author="Emanuele Giacomuzzo" w:date="2024-03-21T10:05:00Z"/>
              <w:rFonts w:eastAsia="Times New Roman"/>
            </w:rPr>
          </w:pPr>
          <w:ins w:id="132" w:author="Emanuele Giacomuzzo" w:date="2024-03-21T10:05:00Z">
            <w:r>
              <w:rPr>
                <w:rFonts w:eastAsia="Times New Roman"/>
              </w:rPr>
              <w:lastRenderedPageBreak/>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xml:space="preserve">, B. M. (2022). Scale-dependent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 https://doi.org/10.1002/ece3.9270</w:t>
            </w:r>
          </w:ins>
        </w:p>
        <w:p w14:paraId="7F898BE3" w14:textId="77777777" w:rsidR="00E859A4" w:rsidRDefault="00E859A4">
          <w:pPr>
            <w:autoSpaceDE w:val="0"/>
            <w:autoSpaceDN w:val="0"/>
            <w:ind w:hanging="480"/>
            <w:divId w:val="54622068"/>
            <w:rPr>
              <w:ins w:id="133" w:author="Emanuele Giacomuzzo" w:date="2024-03-21T10:05:00Z"/>
              <w:rFonts w:eastAsia="Times New Roman"/>
            </w:rPr>
          </w:pPr>
          <w:ins w:id="134" w:author="Emanuele Giacomuzzo" w:date="2024-03-21T10:05:00Z">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Proceedings of the Royal Society B: Biological Sciences</w:t>
            </w:r>
            <w:r>
              <w:rPr>
                <w:rFonts w:eastAsia="Times New Roman"/>
              </w:rPr>
              <w:t xml:space="preserve">, </w:t>
            </w:r>
            <w:r>
              <w:rPr>
                <w:rFonts w:eastAsia="Times New Roman"/>
                <w:i/>
                <w:iCs/>
              </w:rPr>
              <w:t>287</w:t>
            </w:r>
            <w:r>
              <w:rPr>
                <w:rFonts w:eastAsia="Times New Roman"/>
              </w:rPr>
              <w:t>(1922). https://doi.org/10.1098/rspb.2020.0108</w:t>
            </w:r>
          </w:ins>
        </w:p>
        <w:p w14:paraId="5AC8859D" w14:textId="77777777" w:rsidR="00E859A4" w:rsidRDefault="00E859A4">
          <w:pPr>
            <w:autoSpaceDE w:val="0"/>
            <w:autoSpaceDN w:val="0"/>
            <w:ind w:hanging="480"/>
            <w:divId w:val="1321234157"/>
            <w:rPr>
              <w:ins w:id="135" w:author="Emanuele Giacomuzzo" w:date="2024-03-21T10:05:00Z"/>
              <w:rFonts w:eastAsia="Times New Roman"/>
            </w:rPr>
          </w:pPr>
          <w:ins w:id="136" w:author="Emanuele Giacomuzzo" w:date="2024-03-21T10:05:00Z">
            <w:r>
              <w:rPr>
                <w:rFonts w:eastAsia="Times New Roman"/>
              </w:rPr>
              <w:t xml:space="preserve">Peller, T., Marleau, J. N., &amp; Guichard, F. (2022). Traits affecting nutrient recycling by mobile consumers can explain coexistence and spatially heterogeneous trophic regulation 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 https://doi.org/10.1111/ele.13941</w:t>
            </w:r>
          </w:ins>
        </w:p>
        <w:p w14:paraId="59BAC581" w14:textId="77777777" w:rsidR="00E859A4" w:rsidRDefault="00E859A4">
          <w:pPr>
            <w:autoSpaceDE w:val="0"/>
            <w:autoSpaceDN w:val="0"/>
            <w:ind w:hanging="480"/>
            <w:divId w:val="791948375"/>
            <w:rPr>
              <w:ins w:id="137" w:author="Emanuele Giacomuzzo" w:date="2024-03-21T10:05:00Z"/>
              <w:rFonts w:eastAsia="Times New Roman"/>
            </w:rPr>
          </w:pPr>
          <w:ins w:id="138" w:author="Emanuele Giacomuzzo" w:date="2024-03-21T10:05:00Z">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 https://doi.org/10.1111/2041-210X.12036</w:t>
            </w:r>
          </w:ins>
        </w:p>
        <w:p w14:paraId="6D37CE29" w14:textId="77777777" w:rsidR="00E859A4" w:rsidRDefault="00E859A4">
          <w:pPr>
            <w:autoSpaceDE w:val="0"/>
            <w:autoSpaceDN w:val="0"/>
            <w:ind w:hanging="480"/>
            <w:divId w:val="249701108"/>
            <w:rPr>
              <w:ins w:id="139" w:author="Emanuele Giacomuzzo" w:date="2024-03-21T10:05:00Z"/>
              <w:rFonts w:eastAsia="Times New Roman"/>
            </w:rPr>
          </w:pPr>
          <w:ins w:id="140" w:author="Emanuele Giacomuzzo" w:date="2024-03-21T10:05:00Z">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r>
              <w:rPr>
                <w:rFonts w:eastAsia="Times New Roman"/>
                <w:i/>
                <w:iCs/>
              </w:rPr>
              <w:t>Ecology and Evolution</w:t>
            </w:r>
            <w:r>
              <w:rPr>
                <w:rFonts w:eastAsia="Times New Roman"/>
              </w:rPr>
              <w:t xml:space="preserve">, </w:t>
            </w:r>
            <w:r>
              <w:rPr>
                <w:rFonts w:eastAsia="Times New Roman"/>
                <w:i/>
                <w:iCs/>
              </w:rPr>
              <w:t>5</w:t>
            </w:r>
            <w:r>
              <w:rPr>
                <w:rFonts w:eastAsia="Times New Roman"/>
              </w:rPr>
              <w:t>(13), 2584–2595. https://doi.org/10.1002/ece3.1529</w:t>
            </w:r>
          </w:ins>
        </w:p>
        <w:p w14:paraId="10ECF51B" w14:textId="77777777" w:rsidR="00E859A4" w:rsidRDefault="00E859A4">
          <w:pPr>
            <w:autoSpaceDE w:val="0"/>
            <w:autoSpaceDN w:val="0"/>
            <w:ind w:hanging="480"/>
            <w:divId w:val="1841190922"/>
            <w:rPr>
              <w:ins w:id="141" w:author="Emanuele Giacomuzzo" w:date="2024-03-21T10:05:00Z"/>
              <w:rFonts w:eastAsia="Times New Roman"/>
            </w:rPr>
          </w:pPr>
          <w:ins w:id="142" w:author="Emanuele Giacomuzzo" w:date="2024-03-21T10:05:00Z">
            <w:r>
              <w:rPr>
                <w:rFonts w:eastAsia="Times New Roman"/>
              </w:rPr>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 https://doi.org/10.1111/1365-2745.13924</w:t>
            </w:r>
          </w:ins>
        </w:p>
        <w:p w14:paraId="6D83CA2C" w14:textId="77777777" w:rsidR="00E859A4" w:rsidRDefault="00E859A4">
          <w:pPr>
            <w:autoSpaceDE w:val="0"/>
            <w:autoSpaceDN w:val="0"/>
            <w:ind w:hanging="480"/>
            <w:divId w:val="237598291"/>
            <w:rPr>
              <w:ins w:id="143" w:author="Emanuele Giacomuzzo" w:date="2024-03-21T10:05:00Z"/>
              <w:rFonts w:eastAsia="Times New Roman"/>
            </w:rPr>
          </w:pPr>
          <w:ins w:id="144" w:author="Emanuele Giacomuzzo" w:date="2024-03-21T10:05:00Z">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 https://doi.org/10.1126/science.1196005</w:t>
            </w:r>
          </w:ins>
        </w:p>
        <w:p w14:paraId="73EFF11E" w14:textId="77777777" w:rsidR="00E859A4" w:rsidRDefault="00E859A4">
          <w:pPr>
            <w:autoSpaceDE w:val="0"/>
            <w:autoSpaceDN w:val="0"/>
            <w:ind w:hanging="480"/>
            <w:divId w:val="9257600"/>
            <w:rPr>
              <w:ins w:id="145" w:author="Emanuele Giacomuzzo" w:date="2024-03-21T10:05:00Z"/>
              <w:rFonts w:eastAsia="Times New Roman"/>
            </w:rPr>
          </w:pPr>
          <w:ins w:id="146" w:author="Emanuele Giacomuzzo" w:date="2024-03-21T10:05:00Z">
            <w:r>
              <w:rPr>
                <w:rFonts w:eastAsia="Times New Roman"/>
              </w:rPr>
              <w:t xml:space="preserve">Shannon, C. E. (1948). A Mathematical Theory of Communication. </w:t>
            </w:r>
            <w:r>
              <w:rPr>
                <w:rFonts w:eastAsia="Times New Roman"/>
                <w:i/>
                <w:iCs/>
              </w:rPr>
              <w:t>The Bell System Technical Journal</w:t>
            </w:r>
            <w:r>
              <w:rPr>
                <w:rFonts w:eastAsia="Times New Roman"/>
              </w:rPr>
              <w:t xml:space="preserve">, </w:t>
            </w:r>
            <w:r>
              <w:rPr>
                <w:rFonts w:eastAsia="Times New Roman"/>
                <w:i/>
                <w:iCs/>
              </w:rPr>
              <w:t>27</w:t>
            </w:r>
            <w:r>
              <w:rPr>
                <w:rFonts w:eastAsia="Times New Roman"/>
              </w:rPr>
              <w:t>(3), 379–423.</w:t>
            </w:r>
          </w:ins>
        </w:p>
        <w:p w14:paraId="570204C2" w14:textId="77777777" w:rsidR="00E859A4" w:rsidRDefault="00E859A4">
          <w:pPr>
            <w:autoSpaceDE w:val="0"/>
            <w:autoSpaceDN w:val="0"/>
            <w:ind w:hanging="480"/>
            <w:divId w:val="849491849"/>
            <w:rPr>
              <w:ins w:id="147" w:author="Emanuele Giacomuzzo" w:date="2024-03-21T10:05:00Z"/>
              <w:rFonts w:eastAsia="Times New Roman"/>
            </w:rPr>
          </w:pPr>
          <w:ins w:id="148" w:author="Emanuele Giacomuzzo" w:date="2024-03-21T10:05:00Z">
            <w:r w:rsidRPr="00B0677C">
              <w:rPr>
                <w:rFonts w:eastAsia="Times New Roman"/>
                <w:lang w:val="de-DE"/>
              </w:rPr>
              <w:t xml:space="preserve">Valente, L., </w:t>
            </w:r>
            <w:proofErr w:type="spellStart"/>
            <w:r w:rsidRPr="00B0677C">
              <w:rPr>
                <w:rFonts w:eastAsia="Times New Roman"/>
                <w:lang w:val="de-DE"/>
              </w:rPr>
              <w:t>Phillimore</w:t>
            </w:r>
            <w:proofErr w:type="spellEnd"/>
            <w:r w:rsidRPr="00B0677C">
              <w:rPr>
                <w:rFonts w:eastAsia="Times New Roman"/>
                <w:lang w:val="de-DE"/>
              </w:rPr>
              <w:t xml:space="preserve">, A. B., Melo, M., Warren, B. H., Clegg, S. M., </w:t>
            </w:r>
            <w:proofErr w:type="spellStart"/>
            <w:r w:rsidRPr="00B0677C">
              <w:rPr>
                <w:rFonts w:eastAsia="Times New Roman"/>
                <w:lang w:val="de-DE"/>
              </w:rPr>
              <w:t>Havenstein</w:t>
            </w:r>
            <w:proofErr w:type="spellEnd"/>
            <w:r w:rsidRPr="00B0677C">
              <w:rPr>
                <w:rFonts w:eastAsia="Times New Roman"/>
                <w:lang w:val="de-DE"/>
              </w:rPr>
              <w:t xml:space="preserve">, K., Tiedemann, R., </w:t>
            </w:r>
            <w:proofErr w:type="spellStart"/>
            <w:r w:rsidRPr="00B0677C">
              <w:rPr>
                <w:rFonts w:eastAsia="Times New Roman"/>
                <w:lang w:val="de-DE"/>
              </w:rPr>
              <w:t>Illera</w:t>
            </w:r>
            <w:proofErr w:type="spellEnd"/>
            <w:r w:rsidRPr="00B0677C">
              <w:rPr>
                <w:rFonts w:eastAsia="Times New Roman"/>
                <w:lang w:val="de-DE"/>
              </w:rPr>
              <w:t xml:space="preserve">, J. C., </w:t>
            </w:r>
            <w:proofErr w:type="spellStart"/>
            <w:r w:rsidRPr="00B0677C">
              <w:rPr>
                <w:rFonts w:eastAsia="Times New Roman"/>
                <w:lang w:val="de-DE"/>
              </w:rPr>
              <w:t>Thébaud</w:t>
            </w:r>
            <w:proofErr w:type="spellEnd"/>
            <w:r w:rsidRPr="00B0677C">
              <w:rPr>
                <w:rFonts w:eastAsia="Times New Roman"/>
                <w:lang w:val="de-DE"/>
              </w:rPr>
              <w:t xml:space="preserve">, C., Aschenbach, T., &amp; Etienne, R. S. (2020). </w:t>
            </w:r>
            <w:r>
              <w:rPr>
                <w:rFonts w:eastAsia="Times New Roman"/>
              </w:rPr>
              <w:t xml:space="preserve">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 https://doi.org/10.1038/s41586-020-2022-5</w:t>
            </w:r>
          </w:ins>
        </w:p>
        <w:p w14:paraId="037D5FDF" w14:textId="77777777" w:rsidR="00E859A4" w:rsidRDefault="00E859A4">
          <w:pPr>
            <w:autoSpaceDE w:val="0"/>
            <w:autoSpaceDN w:val="0"/>
            <w:ind w:hanging="480"/>
            <w:divId w:val="246307177"/>
            <w:rPr>
              <w:ins w:id="149" w:author="Emanuele Giacomuzzo" w:date="2024-03-21T10:05:00Z"/>
              <w:rFonts w:eastAsia="Times New Roman"/>
            </w:rPr>
          </w:pPr>
          <w:ins w:id="150" w:author="Emanuele Giacomuzzo" w:date="2024-03-21T10:05:00Z">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https://doi.org/10.1002/ecy.2792</w:t>
            </w:r>
          </w:ins>
        </w:p>
        <w:p w14:paraId="7BD395DF" w14:textId="77777777" w:rsidR="00E859A4" w:rsidRDefault="00E859A4">
          <w:pPr>
            <w:autoSpaceDE w:val="0"/>
            <w:autoSpaceDN w:val="0"/>
            <w:ind w:hanging="480"/>
            <w:divId w:val="979070787"/>
            <w:rPr>
              <w:ins w:id="151" w:author="Emanuele Giacomuzzo" w:date="2024-03-21T10:05:00Z"/>
              <w:rFonts w:eastAsia="Times New Roman"/>
            </w:rPr>
          </w:pPr>
          <w:ins w:id="152" w:author="Emanuele Giacomuzzo" w:date="2024-03-21T10:05:00Z">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 https://doi.org/10.1038/152264a0</w:t>
            </w:r>
          </w:ins>
        </w:p>
        <w:p w14:paraId="7F297E20" w14:textId="77777777" w:rsidR="00E859A4" w:rsidRDefault="00E859A4">
          <w:pPr>
            <w:autoSpaceDE w:val="0"/>
            <w:autoSpaceDN w:val="0"/>
            <w:ind w:hanging="480"/>
            <w:divId w:val="2005811858"/>
            <w:rPr>
              <w:ins w:id="153" w:author="Emanuele Giacomuzzo" w:date="2024-03-21T10:05:00Z"/>
              <w:rFonts w:eastAsia="Times New Roman"/>
            </w:rPr>
          </w:pPr>
          <w:ins w:id="154" w:author="Emanuele Giacomuzzo" w:date="2024-03-21T10:05:00Z">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 https://doi.org/10.1086/282174</w:t>
            </w:r>
          </w:ins>
        </w:p>
        <w:p w14:paraId="75D8840A" w14:textId="77777777" w:rsidR="00E859A4" w:rsidRPr="00B0677C" w:rsidRDefault="00E859A4">
          <w:pPr>
            <w:autoSpaceDE w:val="0"/>
            <w:autoSpaceDN w:val="0"/>
            <w:ind w:hanging="480"/>
            <w:divId w:val="1700928373"/>
            <w:rPr>
              <w:ins w:id="155" w:author="Emanuele Giacomuzzo" w:date="2024-03-21T10:05:00Z"/>
              <w:rFonts w:eastAsia="Times New Roman"/>
              <w:lang w:val="de-DE"/>
            </w:rPr>
          </w:pPr>
          <w:ins w:id="156" w:author="Emanuele Giacomuzzo" w:date="2024-03-21T10:05:00Z">
            <w:r>
              <w:rPr>
                <w:rFonts w:eastAsia="Times New Roman"/>
              </w:rPr>
              <w:t xml:space="preserve">Wright, D. H. (1983). Species-Energy Theory: An Extension of Species-Area Theory. </w:t>
            </w:r>
            <w:r w:rsidRPr="00B0677C">
              <w:rPr>
                <w:rFonts w:eastAsia="Times New Roman"/>
                <w:i/>
                <w:iCs/>
                <w:lang w:val="de-DE"/>
              </w:rPr>
              <w:t>Oikos</w:t>
            </w:r>
            <w:r w:rsidRPr="00B0677C">
              <w:rPr>
                <w:rFonts w:eastAsia="Times New Roman"/>
                <w:lang w:val="de-DE"/>
              </w:rPr>
              <w:t xml:space="preserve">, </w:t>
            </w:r>
            <w:r w:rsidRPr="00B0677C">
              <w:rPr>
                <w:rFonts w:eastAsia="Times New Roman"/>
                <w:i/>
                <w:iCs/>
                <w:lang w:val="de-DE"/>
              </w:rPr>
              <w:t>41</w:t>
            </w:r>
            <w:r w:rsidRPr="00B0677C">
              <w:rPr>
                <w:rFonts w:eastAsia="Times New Roman"/>
                <w:lang w:val="de-DE"/>
              </w:rPr>
              <w:t>(3), 496. https://doi.org/10.2307/3544109</w:t>
            </w:r>
          </w:ins>
        </w:p>
        <w:p w14:paraId="0E4E5B90" w14:textId="77777777" w:rsidR="00E859A4" w:rsidRDefault="00E859A4">
          <w:pPr>
            <w:autoSpaceDE w:val="0"/>
            <w:autoSpaceDN w:val="0"/>
            <w:ind w:hanging="480"/>
            <w:divId w:val="1609044778"/>
            <w:rPr>
              <w:ins w:id="157" w:author="Emanuele Giacomuzzo" w:date="2024-03-21T10:05:00Z"/>
              <w:rFonts w:eastAsia="Times New Roman"/>
            </w:rPr>
          </w:pPr>
          <w:ins w:id="158" w:author="Emanuele Giacomuzzo" w:date="2024-03-21T10:05:00Z">
            <w:r w:rsidRPr="00B0677C">
              <w:rPr>
                <w:rFonts w:eastAsia="Times New Roman"/>
                <w:lang w:val="de-DE"/>
              </w:rPr>
              <w:t xml:space="preserve">Yang, X., Wang, Y., </w:t>
            </w:r>
            <w:proofErr w:type="spellStart"/>
            <w:r w:rsidRPr="00B0677C">
              <w:rPr>
                <w:rFonts w:eastAsia="Times New Roman"/>
                <w:lang w:val="de-DE"/>
              </w:rPr>
              <w:t>Xu</w:t>
            </w:r>
            <w:proofErr w:type="spellEnd"/>
            <w:r w:rsidRPr="00B0677C">
              <w:rPr>
                <w:rFonts w:eastAsia="Times New Roman"/>
                <w:lang w:val="de-D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 https://doi.org/10.1016/j.catena.2021.105414</w:t>
            </w:r>
          </w:ins>
        </w:p>
        <w:p w14:paraId="3AEC00E9" w14:textId="27C260B0" w:rsidR="00BA7AFE" w:rsidRDefault="00E859A4" w:rsidP="00BA7AFE">
          <w:pPr>
            <w:rPr>
              <w:b/>
            </w:rPr>
          </w:pPr>
          <w:ins w:id="159" w:author="Emanuele Giacomuzzo" w:date="2024-03-21T10:05:00Z">
            <w:r>
              <w:rPr>
                <w:rFonts w:eastAsia="Times New Roman"/>
              </w:rPr>
              <w:t> </w:t>
            </w:r>
          </w:ins>
        </w:p>
      </w:sdtContent>
    </w:sdt>
    <w:p w14:paraId="2E6F7EF2" w14:textId="3B9AC107" w:rsidR="00C937A5" w:rsidRPr="00BA7AFE" w:rsidRDefault="00000000" w:rsidP="00BA7AFE">
      <w:pPr>
        <w:rPr>
          <w:b/>
        </w:rPr>
      </w:pPr>
      <w:r w:rsidRPr="00AB2D0C">
        <w:t> </w:t>
      </w:r>
    </w:p>
    <w:p w14:paraId="2FE58C03" w14:textId="77777777" w:rsidR="00194D5A" w:rsidRDefault="00194D5A">
      <w:pPr>
        <w:rPr>
          <w:b/>
        </w:rPr>
      </w:pPr>
      <w:r>
        <w:rPr>
          <w:b/>
        </w:rPr>
        <w:br w:type="page"/>
      </w:r>
    </w:p>
    <w:p w14:paraId="0665D572" w14:textId="29A4BCA3" w:rsidR="00C937A5" w:rsidRPr="00AB2D0C" w:rsidRDefault="00000000">
      <w:pPr>
        <w:rPr>
          <w:b/>
        </w:rPr>
      </w:pPr>
      <w:r w:rsidRPr="00AB2D0C">
        <w:rPr>
          <w:b/>
        </w:rPr>
        <w:lastRenderedPageBreak/>
        <w:t xml:space="preserve">Figure </w:t>
      </w:r>
      <w:proofErr w:type="gramStart"/>
      <w:r w:rsidRPr="00AB2D0C">
        <w:rPr>
          <w:b/>
        </w:rPr>
        <w:t>legends</w:t>
      </w:r>
      <w:proofErr w:type="gramEnd"/>
    </w:p>
    <w:p w14:paraId="0BBA2D7D" w14:textId="77777777" w:rsidR="00C937A5" w:rsidRPr="00AB2D0C" w:rsidRDefault="00C937A5">
      <w:pPr>
        <w:spacing w:line="480" w:lineRule="auto"/>
      </w:pPr>
    </w:p>
    <w:p w14:paraId="006FDB4C" w14:textId="5AE2181F" w:rsidR="00C937A5" w:rsidRPr="00AB2D0C" w:rsidRDefault="00000000">
      <w:pPr>
        <w:spacing w:line="480" w:lineRule="auto"/>
      </w:pPr>
      <w:r w:rsidRPr="00AB2D0C">
        <w:t xml:space="preserve">Figure 1: </w:t>
      </w:r>
      <w:r w:rsidR="00194D5A">
        <w:t>We conducted a</w:t>
      </w:r>
      <w:r w:rsidRPr="00AB2D0C">
        <w:t xml:space="preserve"> protist microcosm experiment to study whether differences in ecosystem size can affect biodiversity through resource flows. We compared two-</w:t>
      </w:r>
      <w:r w:rsidR="00194D5A">
        <w:t>patch</w:t>
      </w:r>
      <w:r w:rsidR="00194D5A" w:rsidRPr="00AB2D0C">
        <w:t xml:space="preserve"> </w:t>
      </w:r>
      <w:r w:rsidRPr="00AB2D0C">
        <w:t xml:space="preserve">meta-ecosystems with reciprocal resource flows compared to </w:t>
      </w:r>
      <w:r w:rsidR="00194D5A">
        <w:t xml:space="preserve">unconnected </w:t>
      </w:r>
      <w:ins w:id="160" w:author="Emanuele Giacomuzzo" w:date="2024-03-21T10:38:00Z">
        <w:r w:rsidR="006C0211">
          <w:t>meta-eco</w:t>
        </w:r>
      </w:ins>
      <w:r w:rsidRPr="00AB2D0C">
        <w:t>systems without resource flows. Meta-ecosystem</w:t>
      </w:r>
      <w:r w:rsidR="00194D5A">
        <w:t>s</w:t>
      </w:r>
      <w:r w:rsidRPr="00AB2D0C">
        <w:t xml:space="preserve"> were composed either of identical or different individual ecosystem-sizes, yet with total overall identical volume. All ecosystems in the experiment started with the same protist community of 11 species. To create resource flows, a fixed volume (red portion of the ecosystem) of each ecosystem was removed, heated to kill all </w:t>
      </w:r>
      <w:proofErr w:type="gramStart"/>
      <w:r w:rsidRPr="00AB2D0C">
        <w:t>organisms</w:t>
      </w:r>
      <w:proofErr w:type="gramEnd"/>
      <w:r w:rsidRPr="00AB2D0C">
        <w:t xml:space="preserve"> and release the resources, and either put back to the ecosystem (no resource flows) or reciprocally exchanged between ecosystems (resource flows). Importantly, while the volume disturbed in each ecosystem was equal, the smaller the ecosystem, the higher the percentage of disturbance compared to its overall volume. Consequently, smaller ecosystems experienced greater disturbance compared to larger ecosystems. The meta-ecosystems and </w:t>
      </w:r>
      <w:r w:rsidR="00A0124E">
        <w:t>unconnected</w:t>
      </w:r>
      <w:r w:rsidRPr="00AB2D0C">
        <w:t xml:space="preserve"> ecosystems treatments were crossed with two levels of disturbance, low and high, and each treatment</w:t>
      </w:r>
      <w:r w:rsidR="00340838">
        <w:t xml:space="preserve"> combination</w:t>
      </w:r>
      <w:r w:rsidRPr="00AB2D0C">
        <w:t xml:space="preserve"> was replicated five times</w:t>
      </w:r>
      <w:r w:rsidR="006C0211">
        <w:t>.</w:t>
      </w:r>
    </w:p>
    <w:p w14:paraId="5E3C9FA4" w14:textId="77777777" w:rsidR="00C937A5" w:rsidRPr="00AB2D0C" w:rsidRDefault="00C937A5">
      <w:pPr>
        <w:spacing w:line="480" w:lineRule="auto"/>
      </w:pPr>
    </w:p>
    <w:p w14:paraId="56C536C9" w14:textId="1B13BD4B" w:rsidR="00C937A5" w:rsidRPr="00AB2D0C" w:rsidDel="00194D5A" w:rsidRDefault="00000000">
      <w:pPr>
        <w:spacing w:line="480" w:lineRule="auto"/>
        <w:rPr>
          <w:del w:id="161" w:author="Florian Altermatt" w:date="2024-03-20T14:06:00Z"/>
        </w:rPr>
      </w:pPr>
      <w:r w:rsidRPr="00AB2D0C">
        <w:t>Figure 2: Resource flow influence diversity and ecosystem function in asymmetric meta-ecosystems, but not in symmetric meta-ecosystems. Asymmetric connected meta-ecosystems (S</w:t>
      </w:r>
      <w:r w:rsidRPr="00AB2D0C">
        <w:rPr>
          <w:vertAlign w:val="subscript"/>
        </w:rPr>
        <w:t>L</w:t>
      </w:r>
      <w:r w:rsidRPr="00AB2D0C">
        <w:t>L</w:t>
      </w:r>
      <w:r w:rsidRPr="00AB2D0C">
        <w:rPr>
          <w:vertAlign w:val="subscript"/>
        </w:rPr>
        <w:t>S</w:t>
      </w:r>
      <w:r w:rsidRPr="00AB2D0C">
        <w:t xml:space="preserve">) sustained (a) higher mean </w:t>
      </w:r>
      <w:r w:rsidR="00194D5A" w:rsidRPr="00AB2D0C">
        <w:t>α</w:t>
      </w:r>
      <w:r w:rsidR="00194D5A">
        <w:t>-</w:t>
      </w:r>
      <w:r w:rsidRPr="00AB2D0C">
        <w:t>diversity, (b) lower β</w:t>
      </w:r>
      <w:r w:rsidR="00194D5A">
        <w:t>-</w:t>
      </w:r>
      <w:r w:rsidRPr="00AB2D0C">
        <w:t xml:space="preserve">diversity, </w:t>
      </w:r>
      <w:ins w:id="162" w:author="Emanuele Giacomuzzo" w:date="2024-03-21T13:06:00Z">
        <w:r w:rsidR="0068053E">
          <w:t xml:space="preserve">(c) same </w:t>
        </w:r>
        <w:r w:rsidR="0068053E" w:rsidRPr="00AB2D0C">
          <w:t>γ</w:t>
        </w:r>
        <w:r w:rsidR="0068053E">
          <w:t>-</w:t>
        </w:r>
        <w:r w:rsidR="0068053E" w:rsidRPr="00AB2D0C">
          <w:t>diversity</w:t>
        </w:r>
        <w:r w:rsidR="0068053E">
          <w:t xml:space="preserve">, </w:t>
        </w:r>
      </w:ins>
      <w:r w:rsidRPr="00AB2D0C">
        <w:t>and (</w:t>
      </w:r>
      <w:commentRangeStart w:id="163"/>
      <w:r w:rsidRPr="00AB2D0C">
        <w:t xml:space="preserve">d) lower total biomass than asymmetric </w:t>
      </w:r>
      <w:r w:rsidR="00A0124E">
        <w:t>unconnected</w:t>
      </w:r>
      <w:r w:rsidRPr="00AB2D0C">
        <w:t xml:space="preserve"> meta-ecosystems (SL)</w:t>
      </w:r>
      <w:del w:id="164" w:author="Emanuele Giacomuzzo" w:date="2024-03-21T13:06:00Z">
        <w:r w:rsidRPr="00AB2D0C" w:rsidDel="0068053E">
          <w:delText xml:space="preserve">. </w:delText>
        </w:r>
      </w:del>
    </w:p>
    <w:p w14:paraId="66D3AB03" w14:textId="77777777" w:rsidR="00C937A5" w:rsidRPr="00AB2D0C" w:rsidDel="00194D5A" w:rsidRDefault="00C937A5">
      <w:pPr>
        <w:spacing w:line="480" w:lineRule="auto"/>
        <w:rPr>
          <w:del w:id="165" w:author="Florian Altermatt" w:date="2024-03-20T14:06:00Z"/>
        </w:rPr>
      </w:pPr>
    </w:p>
    <w:p w14:paraId="615484CE" w14:textId="5EB9DBA5" w:rsidR="00C937A5" w:rsidRPr="00AB2D0C" w:rsidRDefault="00000000">
      <w:pPr>
        <w:spacing w:line="480" w:lineRule="auto"/>
      </w:pPr>
      <w:del w:id="166" w:author="Florian Altermatt" w:date="2024-03-20T14:06:00Z">
        <w:r w:rsidRPr="00AB2D0C" w:rsidDel="00194D5A">
          <w:br/>
        </w:r>
      </w:del>
      <w:del w:id="167" w:author="Emanuele Giacomuzzo" w:date="2024-03-21T13:06:00Z">
        <w:r w:rsidRPr="00AB2D0C" w:rsidDel="0068053E">
          <w:delText>(c) lower γ</w:delText>
        </w:r>
      </w:del>
      <w:del w:id="168" w:author="Emanuele Giacomuzzo" w:date="2024-03-21T11:31:00Z">
        <w:r w:rsidRPr="00AB2D0C" w:rsidDel="002A5ADA">
          <w:delText xml:space="preserve"> </w:delText>
        </w:r>
      </w:del>
      <w:del w:id="169" w:author="Emanuele Giacomuzzo" w:date="2024-03-21T13:06:00Z">
        <w:r w:rsidRPr="00AB2D0C" w:rsidDel="0068053E">
          <w:delText>diversity during the experiment</w:delText>
        </w:r>
      </w:del>
      <w:r w:rsidRPr="00AB2D0C">
        <w:t xml:space="preserve">. </w:t>
      </w:r>
      <w:ins w:id="170" w:author="Emanuele Giacomuzzo" w:date="2024-03-21T13:10:00Z">
        <w:r w:rsidR="00B32CC8" w:rsidRPr="00AB2D0C">
          <w:t xml:space="preserve">For </w:t>
        </w:r>
        <w:r w:rsidR="00B32CC8">
          <w:t xml:space="preserve">connected </w:t>
        </w:r>
        <w:r w:rsidR="00B32CC8" w:rsidRPr="00AB2D0C">
          <w:t>meta-ecosystems, dots represent means across replicates</w:t>
        </w:r>
        <w:commentRangeStart w:id="171"/>
        <w:commentRangeEnd w:id="171"/>
        <w:r w:rsidR="00B32CC8">
          <w:rPr>
            <w:rStyle w:val="CommentReference"/>
          </w:rPr>
          <w:commentReference w:id="171"/>
        </w:r>
        <w:r w:rsidR="00B32CC8" w:rsidRPr="00AB2D0C">
          <w:t xml:space="preserve">. For </w:t>
        </w:r>
        <w:r w:rsidR="00B32CC8">
          <w:t>unconnected meta-ecosystems</w:t>
        </w:r>
        <w:r w:rsidR="00B32CC8" w:rsidRPr="00AB2D0C">
          <w:t xml:space="preserve">, dots represent the mean of all possible combinations of </w:t>
        </w:r>
        <w:r w:rsidR="00B32CC8">
          <w:t>unconnected</w:t>
        </w:r>
        <w:r w:rsidR="00B32CC8" w:rsidRPr="00AB2D0C">
          <w:t xml:space="preserve"> </w:t>
        </w:r>
        <w:r w:rsidR="00B32CC8" w:rsidRPr="00AB2D0C">
          <w:lastRenderedPageBreak/>
          <w:t xml:space="preserve">ecosystems assembled as virtual meta-ecosystems with the respective ecosystem size structure. </w:t>
        </w:r>
      </w:ins>
      <w:del w:id="172" w:author="Emanuele Giacomuzzo" w:date="2024-03-21T13:10:00Z">
        <w:r w:rsidRPr="00AB2D0C" w:rsidDel="00B32CC8">
          <w:delText>For meta-ecosystems, dots represent means across replicates</w:delText>
        </w:r>
        <w:commentRangeEnd w:id="163"/>
        <w:r w:rsidR="00194D5A" w:rsidDel="00B32CC8">
          <w:rPr>
            <w:rStyle w:val="CommentReference"/>
          </w:rPr>
          <w:commentReference w:id="163"/>
        </w:r>
        <w:r w:rsidRPr="00AB2D0C" w:rsidDel="00B32CC8">
          <w:delText>. For “</w:delText>
        </w:r>
        <w:r w:rsidR="00A0124E" w:rsidDel="00B32CC8">
          <w:delText>unconnected</w:delText>
        </w:r>
        <w:r w:rsidRPr="00AB2D0C" w:rsidDel="00B32CC8">
          <w:delText xml:space="preserve">”, dots represent the mean of all possible combinations of these </w:delText>
        </w:r>
        <w:r w:rsidR="00A0124E" w:rsidDel="00B32CC8">
          <w:delText>unconnected</w:delText>
        </w:r>
        <w:r w:rsidRPr="00AB2D0C" w:rsidDel="00B32CC8">
          <w:delText xml:space="preserve"> ecosystems assembled as virtual meta-ecosystems with the respective ecosystem size structure. </w:delText>
        </w:r>
      </w:del>
      <w:r w:rsidRPr="00AB2D0C">
        <w:t>Tot</w:t>
      </w:r>
      <w:ins w:id="173" w:author="Florian Altermatt" w:date="2024-03-20T14:07:00Z">
        <w:r w:rsidR="00194D5A">
          <w:t xml:space="preserve">al (Tot) </w:t>
        </w:r>
      </w:ins>
      <w:del w:id="174" w:author="Florian Altermatt" w:date="2024-03-20T14:07:00Z">
        <w:r w:rsidRPr="00AB2D0C" w:rsidDel="00194D5A">
          <w:delText xml:space="preserve"> </w:delText>
        </w:r>
      </w:del>
      <w:r w:rsidRPr="00AB2D0C">
        <w:t>biomass</w:t>
      </w:r>
      <w:ins w:id="175" w:author="Florian Altermatt" w:date="2024-03-20T14:07:00Z">
        <w:r w:rsidR="00194D5A">
          <w:t xml:space="preserve"> was </w:t>
        </w:r>
      </w:ins>
      <w:del w:id="176" w:author="Florian Altermatt" w:date="2024-03-20T14:07:00Z">
        <w:r w:rsidRPr="00AB2D0C" w:rsidDel="00194D5A">
          <w:delText xml:space="preserve">: total bioarea </w:delText>
        </w:r>
      </w:del>
      <w:ins w:id="177" w:author="Florian Altermatt" w:date="2024-03-20T14:07:00Z">
        <w:r w:rsidR="00194D5A">
          <w:t xml:space="preserve">calculated as bioarea </w:t>
        </w:r>
      </w:ins>
      <w:r w:rsidRPr="00AB2D0C">
        <w:t>(mm</w:t>
      </w:r>
      <w:r w:rsidRPr="00194D5A">
        <w:rPr>
          <w:vertAlign w:val="superscript"/>
          <w:rPrChange w:id="178" w:author="Florian Altermatt" w:date="2024-03-20T14:07:00Z">
            <w:rPr/>
          </w:rPrChange>
        </w:rPr>
        <w:t>2</w:t>
      </w:r>
      <w:r w:rsidRPr="00AB2D0C">
        <w:t>). Error bars represent 95 % confidence intervals; vertical grey lines represent disturbance events followed by resource flows. All systems were sampled on the same day. Points are slightly jittered to improve figure clarity.</w:t>
      </w:r>
    </w:p>
    <w:p w14:paraId="0277B033" w14:textId="77777777" w:rsidR="00C937A5" w:rsidRPr="00AB2D0C" w:rsidRDefault="00C937A5">
      <w:pPr>
        <w:spacing w:line="480" w:lineRule="auto"/>
      </w:pPr>
    </w:p>
    <w:p w14:paraId="44AF5471" w14:textId="77777777" w:rsidR="00C937A5" w:rsidRPr="00AB2D0C" w:rsidRDefault="00000000">
      <w:pPr>
        <w:spacing w:line="480" w:lineRule="auto"/>
      </w:pPr>
      <w:r w:rsidRPr="00AB2D0C">
        <w:t>Figure 3: In S</w:t>
      </w:r>
      <w:r w:rsidRPr="00AB2D0C">
        <w:rPr>
          <w:vertAlign w:val="subscript"/>
        </w:rPr>
        <w:t>L</w:t>
      </w:r>
      <w:r w:rsidRPr="00AB2D0C">
        <w:t>L</w:t>
      </w:r>
      <w:r w:rsidRPr="00AB2D0C">
        <w:rPr>
          <w:vertAlign w:val="subscript"/>
        </w:rPr>
        <w:t>S</w:t>
      </w:r>
      <w:r w:rsidRPr="00AB2D0C">
        <w:t>, the connection between small and large ecosystems influenced single ecosystems' (a) biodiversity and (b) relative biomass. In terms of diversity, the connection had only an effect on small ecosystems (S</w:t>
      </w:r>
      <w:r w:rsidRPr="00AB2D0C">
        <w:rPr>
          <w:vertAlign w:val="subscript"/>
        </w:rPr>
        <w:t>L</w:t>
      </w:r>
      <w:r w:rsidRPr="00AB2D0C">
        <w:t xml:space="preserve"> had greater diversity than S</w:t>
      </w:r>
      <w:r w:rsidRPr="00AB2D0C">
        <w:rPr>
          <w:vertAlign w:val="subscript"/>
        </w:rPr>
        <w:t>S</w:t>
      </w:r>
      <w:r w:rsidRPr="00AB2D0C">
        <w:t xml:space="preserve"> and S; L</w:t>
      </w:r>
      <w:r w:rsidRPr="00AB2D0C">
        <w:rPr>
          <w:vertAlign w:val="subscript"/>
        </w:rPr>
        <w:t>S</w:t>
      </w:r>
      <w:r w:rsidRPr="00AB2D0C">
        <w:t xml:space="preserve"> had similar diversity than L</w:t>
      </w:r>
      <w:r w:rsidRPr="00AB2D0C">
        <w:rPr>
          <w:vertAlign w:val="subscript"/>
        </w:rPr>
        <w:t>L</w:t>
      </w:r>
      <w:r w:rsidRPr="00AB2D0C">
        <w:t xml:space="preserve"> and L). In terms of biomass, the connection increased the biomass of small ecosystems (S</w:t>
      </w:r>
      <w:r w:rsidRPr="00AB2D0C">
        <w:rPr>
          <w:vertAlign w:val="subscript"/>
        </w:rPr>
        <w:t>L</w:t>
      </w:r>
      <w:r w:rsidRPr="00AB2D0C">
        <w:t xml:space="preserve"> had greater biomass than S</w:t>
      </w:r>
      <w:r w:rsidRPr="00AB2D0C">
        <w:rPr>
          <w:vertAlign w:val="subscript"/>
        </w:rPr>
        <w:t>S</w:t>
      </w:r>
      <w:r w:rsidRPr="00AB2D0C">
        <w:t xml:space="preserve"> and S) and decreased the biomass of large ecosystems (L</w:t>
      </w:r>
      <w:r w:rsidRPr="00AB2D0C">
        <w:rPr>
          <w:vertAlign w:val="subscript"/>
        </w:rPr>
        <w:t>S</w:t>
      </w:r>
      <w:r w:rsidRPr="00AB2D0C">
        <w:t xml:space="preserve"> had less biomass than L</w:t>
      </w:r>
      <w:r w:rsidRPr="00AB2D0C">
        <w:rPr>
          <w:vertAlign w:val="subscript"/>
        </w:rPr>
        <w:t>L</w:t>
      </w:r>
      <w:r w:rsidRPr="00AB2D0C">
        <w:t xml:space="preserve"> and L). Biomass: bioarea density (mm2/ml). Dots represent means across replicates; error bars represent 95 % confidence intervals; vertical grey lines show the timing of the disturbance events. Points are slightly jittered to improve figure clarity.</w:t>
      </w:r>
    </w:p>
    <w:p w14:paraId="15474A93" w14:textId="77777777" w:rsidR="00C937A5" w:rsidRPr="00AB2D0C" w:rsidRDefault="00C937A5">
      <w:pPr>
        <w:rPr>
          <w:b/>
        </w:rPr>
      </w:pPr>
    </w:p>
    <w:p w14:paraId="6F0802DF" w14:textId="77777777" w:rsidR="00194D5A" w:rsidRDefault="00194D5A">
      <w:pPr>
        <w:rPr>
          <w:ins w:id="179" w:author="Florian Altermatt" w:date="2024-03-20T14:07:00Z"/>
          <w:b/>
        </w:rPr>
      </w:pPr>
      <w:ins w:id="180" w:author="Florian Altermatt" w:date="2024-03-20T14:07:00Z">
        <w:r>
          <w:rPr>
            <w:b/>
          </w:rPr>
          <w:br w:type="page"/>
        </w:r>
      </w:ins>
    </w:p>
    <w:p w14:paraId="6B049382" w14:textId="2B2CC180" w:rsidR="00C937A5" w:rsidRPr="00AB2D0C" w:rsidRDefault="00000000">
      <w:pPr>
        <w:rPr>
          <w:b/>
        </w:rPr>
      </w:pPr>
      <w:commentRangeStart w:id="181"/>
      <w:r w:rsidRPr="00AB2D0C">
        <w:rPr>
          <w:b/>
        </w:rPr>
        <w:lastRenderedPageBreak/>
        <w:t>Figures</w:t>
      </w:r>
      <w:commentRangeEnd w:id="181"/>
      <w:r w:rsidR="00194D5A">
        <w:rPr>
          <w:rStyle w:val="CommentReference"/>
        </w:rPr>
        <w:commentReference w:id="181"/>
      </w:r>
    </w:p>
    <w:p w14:paraId="299BE594" w14:textId="77777777" w:rsidR="00C937A5" w:rsidRPr="00AB2D0C" w:rsidRDefault="00C937A5">
      <w:pPr>
        <w:spacing w:line="480" w:lineRule="auto"/>
      </w:pPr>
    </w:p>
    <w:p w14:paraId="5CC32246" w14:textId="72F0C549" w:rsidR="00C937A5" w:rsidRPr="00AB2D0C" w:rsidRDefault="000130B0">
      <w:pPr>
        <w:spacing w:line="480" w:lineRule="auto"/>
        <w:jc w:val="center"/>
      </w:pPr>
      <w:ins w:id="182" w:author="Emanuele Giacomuzzo" w:date="2024-03-20T16:02:00Z">
        <w:r>
          <w:rPr>
            <w:noProof/>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ins>
      <w:del w:id="183" w:author="Emanuele Giacomuzzo" w:date="2024-03-20T16:02:00Z">
        <w:r w:rsidRPr="00AB2D0C" w:rsidDel="000130B0">
          <w:rPr>
            <w:noProof/>
          </w:rPr>
          <w:drawing>
            <wp:inline distT="0" distB="0" distL="0" distR="0" wp14:anchorId="35A84008" wp14:editId="4767741A">
              <wp:extent cx="5731510" cy="4011930"/>
              <wp:effectExtent l="0" t="0" r="0" b="0"/>
              <wp:docPr id="1280486791" name="image1.png" descr="A diagram of a scientific experimen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1" name="image1.png" descr="A diagram of a scientific experiment&#10;&#10;Description automatically generated"/>
                      <pic:cNvPicPr preferRelativeResize="0"/>
                    </pic:nvPicPr>
                    <pic:blipFill>
                      <a:blip r:embed="rId15"/>
                      <a:srcRect/>
                      <a:stretch>
                        <a:fillRect/>
                      </a:stretch>
                    </pic:blipFill>
                    <pic:spPr>
                      <a:xfrm>
                        <a:off x="0" y="0"/>
                        <a:ext cx="5731510" cy="4011930"/>
                      </a:xfrm>
                      <a:prstGeom prst="rect">
                        <a:avLst/>
                      </a:prstGeom>
                      <a:ln/>
                    </pic:spPr>
                  </pic:pic>
                </a:graphicData>
              </a:graphic>
            </wp:inline>
          </w:drawing>
        </w:r>
      </w:del>
    </w:p>
    <w:p w14:paraId="4506CA85" w14:textId="77777777" w:rsidR="00C937A5" w:rsidRPr="00AB2D0C" w:rsidRDefault="00000000">
      <w:pPr>
        <w:spacing w:line="480" w:lineRule="auto"/>
        <w:jc w:val="center"/>
      </w:pPr>
      <w:r w:rsidRPr="00AB2D0C">
        <w:t>Figure 1.</w:t>
      </w:r>
    </w:p>
    <w:p w14:paraId="30942A28" w14:textId="77777777" w:rsidR="00C937A5" w:rsidRPr="00AB2D0C" w:rsidRDefault="00C937A5">
      <w:pPr>
        <w:spacing w:line="480" w:lineRule="auto"/>
        <w:jc w:val="center"/>
      </w:pPr>
    </w:p>
    <w:p w14:paraId="3F221234" w14:textId="5D6364A4" w:rsidR="00C937A5" w:rsidRPr="00AB2D0C" w:rsidRDefault="00BF6606">
      <w:pPr>
        <w:spacing w:line="480" w:lineRule="auto"/>
        <w:jc w:val="center"/>
      </w:pPr>
      <w:ins w:id="184" w:author="Emanuele Giacomuzzo" w:date="2024-03-20T16:37:00Z">
        <w:r>
          <w:rPr>
            <w:noProof/>
          </w:rPr>
          <w:lastRenderedPageBreak/>
          <w:drawing>
            <wp:inline distT="0" distB="0" distL="0" distR="0" wp14:anchorId="4918D2F3" wp14:editId="430F28FB">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185" w:author="Emanuele Giacomuzzo" w:date="2024-03-20T16:37:00Z">
        <w:r w:rsidRPr="00AB2D0C" w:rsidDel="00BF6606">
          <w:rPr>
            <w:noProof/>
          </w:rPr>
          <w:drawing>
            <wp:inline distT="114300" distB="114300" distL="114300" distR="114300" wp14:anchorId="1CFE91B7" wp14:editId="0B814930">
              <wp:extent cx="5731200" cy="6629400"/>
              <wp:effectExtent l="0" t="0" r="0" b="0"/>
              <wp:docPr id="1280486800" name="image10.png"/>
              <wp:cNvGraphicFramePr/>
              <a:graphic xmlns:a="http://schemas.openxmlformats.org/drawingml/2006/main">
                <a:graphicData uri="http://schemas.openxmlformats.org/drawingml/2006/picture">
                  <pic:pic xmlns:pic="http://schemas.openxmlformats.org/drawingml/2006/picture">
                    <pic:nvPicPr>
                      <pic:cNvPr id="1280486800" name="image10.png"/>
                      <pic:cNvPicPr preferRelativeResize="0"/>
                    </pic:nvPicPr>
                    <pic:blipFill>
                      <a:blip r:embed="rId17"/>
                      <a:srcRect/>
                      <a:stretch>
                        <a:fillRect/>
                      </a:stretch>
                    </pic:blipFill>
                    <pic:spPr>
                      <a:xfrm>
                        <a:off x="0" y="0"/>
                        <a:ext cx="5731200" cy="6629400"/>
                      </a:xfrm>
                      <a:prstGeom prst="rect">
                        <a:avLst/>
                      </a:prstGeom>
                      <a:ln/>
                    </pic:spPr>
                  </pic:pic>
                </a:graphicData>
              </a:graphic>
            </wp:inline>
          </w:drawing>
        </w:r>
      </w:del>
    </w:p>
    <w:p w14:paraId="19212E48" w14:textId="77777777" w:rsidR="00C937A5" w:rsidRPr="00AB2D0C" w:rsidRDefault="00000000">
      <w:pPr>
        <w:spacing w:line="480" w:lineRule="auto"/>
        <w:jc w:val="center"/>
      </w:pPr>
      <w:commentRangeStart w:id="186"/>
      <w:r w:rsidRPr="00AB2D0C">
        <w:t>Figur</w:t>
      </w:r>
      <w:commentRangeEnd w:id="186"/>
      <w:r w:rsidR="00C06529">
        <w:rPr>
          <w:rStyle w:val="CommentReference"/>
        </w:rPr>
        <w:commentReference w:id="186"/>
      </w:r>
      <w:r w:rsidRPr="00AB2D0C">
        <w:t>e 2.</w:t>
      </w:r>
    </w:p>
    <w:p w14:paraId="28F94E62" w14:textId="77777777" w:rsidR="00C937A5" w:rsidRPr="00AB2D0C" w:rsidRDefault="00C937A5">
      <w:pPr>
        <w:spacing w:line="480" w:lineRule="auto"/>
      </w:pPr>
    </w:p>
    <w:p w14:paraId="7F40D15A" w14:textId="77777777" w:rsidR="00C937A5" w:rsidRPr="00AB2D0C" w:rsidRDefault="00C937A5">
      <w:pPr>
        <w:spacing w:line="480" w:lineRule="auto"/>
      </w:pPr>
    </w:p>
    <w:p w14:paraId="74AC5C08" w14:textId="77777777" w:rsidR="00C937A5" w:rsidRPr="00AB2D0C" w:rsidRDefault="00C937A5">
      <w:pPr>
        <w:spacing w:line="480" w:lineRule="auto"/>
      </w:pPr>
    </w:p>
    <w:p w14:paraId="1353A628" w14:textId="77777777" w:rsidR="00C937A5" w:rsidRPr="00AB2D0C" w:rsidRDefault="00C937A5">
      <w:pPr>
        <w:spacing w:line="480" w:lineRule="auto"/>
      </w:pPr>
    </w:p>
    <w:p w14:paraId="0B19FAC4" w14:textId="01F19976" w:rsidR="00C937A5" w:rsidRPr="00AB2D0C" w:rsidRDefault="0045011C">
      <w:pPr>
        <w:spacing w:line="480" w:lineRule="auto"/>
      </w:pPr>
      <w:ins w:id="187" w:author="Emanuele Giacomuzzo" w:date="2024-03-20T16:38:00Z">
        <w:r>
          <w:rPr>
            <w:noProof/>
          </w:rPr>
          <w:lastRenderedPageBreak/>
          <w:drawing>
            <wp:inline distT="0" distB="0" distL="0" distR="0" wp14:anchorId="2C98FADE" wp14:editId="5545C9CB">
              <wp:extent cx="5731510" cy="6626225"/>
              <wp:effectExtent l="0" t="0" r="0" b="3175"/>
              <wp:docPr id="1178572177"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2177" name="Picture 5" descr="A graph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188" w:author="Emanuele Giacomuzzo" w:date="2024-03-20T16:38:00Z">
        <w:r w:rsidRPr="00AB2D0C" w:rsidDel="0045011C">
          <w:rPr>
            <w:noProof/>
          </w:rPr>
          <w:drawing>
            <wp:inline distT="114300" distB="114300" distL="114300" distR="114300" wp14:anchorId="5636AC08" wp14:editId="5859ED34">
              <wp:extent cx="5731200" cy="6629400"/>
              <wp:effectExtent l="0" t="0" r="0" b="0"/>
              <wp:docPr id="1280486793" name="image11.png"/>
              <wp:cNvGraphicFramePr/>
              <a:graphic xmlns:a="http://schemas.openxmlformats.org/drawingml/2006/main">
                <a:graphicData uri="http://schemas.openxmlformats.org/drawingml/2006/picture">
                  <pic:pic xmlns:pic="http://schemas.openxmlformats.org/drawingml/2006/picture">
                    <pic:nvPicPr>
                      <pic:cNvPr id="1280486793" name="image11.png"/>
                      <pic:cNvPicPr preferRelativeResize="0"/>
                    </pic:nvPicPr>
                    <pic:blipFill>
                      <a:blip r:embed="rId19"/>
                      <a:srcRect/>
                      <a:stretch>
                        <a:fillRect/>
                      </a:stretch>
                    </pic:blipFill>
                    <pic:spPr>
                      <a:xfrm>
                        <a:off x="0" y="0"/>
                        <a:ext cx="5731200" cy="6629400"/>
                      </a:xfrm>
                      <a:prstGeom prst="rect">
                        <a:avLst/>
                      </a:prstGeom>
                      <a:ln/>
                    </pic:spPr>
                  </pic:pic>
                </a:graphicData>
              </a:graphic>
            </wp:inline>
          </w:drawing>
        </w:r>
      </w:del>
    </w:p>
    <w:p w14:paraId="7EB5E773" w14:textId="77777777" w:rsidR="00C937A5" w:rsidRPr="00AB2D0C" w:rsidRDefault="00000000">
      <w:pPr>
        <w:spacing w:line="480" w:lineRule="auto"/>
        <w:jc w:val="center"/>
      </w:pPr>
      <w:r w:rsidRPr="00AB2D0C">
        <w:t>Figure 3.</w:t>
      </w:r>
    </w:p>
    <w:p w14:paraId="237D141A" w14:textId="77777777" w:rsidR="00C937A5" w:rsidRPr="00AB2D0C" w:rsidRDefault="00C937A5">
      <w:pPr>
        <w:spacing w:line="480" w:lineRule="auto"/>
      </w:pPr>
    </w:p>
    <w:p w14:paraId="1078DD86" w14:textId="77777777" w:rsidR="00C937A5" w:rsidRPr="00AB2D0C" w:rsidRDefault="00000000">
      <w:pPr>
        <w:rPr>
          <w:b/>
        </w:rPr>
      </w:pPr>
      <w:r w:rsidRPr="00AB2D0C">
        <w:br w:type="page"/>
      </w:r>
    </w:p>
    <w:p w14:paraId="1F70230E" w14:textId="77777777" w:rsidR="00AF320A" w:rsidRDefault="00AF320A">
      <w:pPr>
        <w:rPr>
          <w:ins w:id="189" w:author="Emanuele Giacomuzzo" w:date="2024-03-21T13:59:00Z"/>
          <w:b/>
        </w:rPr>
      </w:pPr>
      <w:ins w:id="190" w:author="Emanuele Giacomuzzo" w:date="2024-03-21T13:59:00Z">
        <w:r>
          <w:rPr>
            <w:b/>
          </w:rPr>
          <w:lastRenderedPageBreak/>
          <w:br w:type="page"/>
        </w:r>
      </w:ins>
    </w:p>
    <w:p w14:paraId="03940202" w14:textId="77777777" w:rsidR="00A4314D" w:rsidRPr="00AB2D0C" w:rsidRDefault="00A4314D" w:rsidP="00A4314D">
      <w:pPr>
        <w:rPr>
          <w:moveTo w:id="191" w:author="Emanuele Giacomuzzo" w:date="2024-03-21T16:09:00Z"/>
          <w:b/>
        </w:rPr>
      </w:pPr>
      <w:moveToRangeStart w:id="192" w:author="Emanuele Giacomuzzo" w:date="2024-03-21T16:09:00Z" w:name="move161929800"/>
      <w:moveTo w:id="193" w:author="Emanuele Giacomuzzo" w:date="2024-03-21T16:09:00Z">
        <w:r w:rsidRPr="00AB2D0C">
          <w:rPr>
            <w:b/>
          </w:rPr>
          <w:lastRenderedPageBreak/>
          <w:t>Appendix S1 Experimental design: volume balance</w:t>
        </w:r>
      </w:moveTo>
    </w:p>
    <w:p w14:paraId="601DB22F" w14:textId="77777777" w:rsidR="00A4314D" w:rsidRPr="00AB2D0C" w:rsidRDefault="00A4314D" w:rsidP="00A4314D">
      <w:pPr>
        <w:spacing w:line="480" w:lineRule="auto"/>
        <w:rPr>
          <w:moveTo w:id="194" w:author="Emanuele Giacomuzzo" w:date="2024-03-21T16:09:00Z"/>
        </w:rPr>
      </w:pPr>
    </w:p>
    <w:p w14:paraId="6E499C66" w14:textId="77777777" w:rsidR="00A4314D" w:rsidRPr="00AB2D0C" w:rsidRDefault="00A4314D" w:rsidP="00A4314D">
      <w:pPr>
        <w:spacing w:line="480" w:lineRule="auto"/>
        <w:rPr>
          <w:moveTo w:id="195" w:author="Emanuele Giacomuzzo" w:date="2024-03-21T16:09:00Z"/>
        </w:rPr>
      </w:pPr>
      <w:moveTo w:id="196" w:author="Emanuele Giacomuzzo" w:date="2024-03-21T16:09:00Z">
        <w:r w:rsidRPr="00AB2D0C">
          <w:t xml:space="preserve">During the experiment, </w:t>
        </w:r>
        <w:r>
          <w:t>the</w:t>
        </w:r>
        <w:r w:rsidRPr="00AB2D0C">
          <w:t xml:space="preserve"> volume of ecosystems </w:t>
        </w:r>
        <w:r>
          <w:t xml:space="preserve">was kept </w:t>
        </w:r>
        <w:r w:rsidRPr="00AB2D0C">
          <w:t>constant</w:t>
        </w:r>
        <w:r>
          <w:t xml:space="preserve"> and inevitable losses through sampling (for the videos and evaporation were </w:t>
        </w:r>
        <w:commentRangeStart w:id="197"/>
        <w:r>
          <w:t>balanced</w:t>
        </w:r>
        <w:commentRangeEnd w:id="197"/>
        <w:r>
          <w:rPr>
            <w:rStyle w:val="CommentReference"/>
          </w:rPr>
          <w:commentReference w:id="197"/>
        </w:r>
        <w:r>
          <w:t xml:space="preserve"> and replenished</w:t>
        </w:r>
        <w:r w:rsidRPr="00AB2D0C">
          <w:t xml:space="preserve">. </w:t>
        </w:r>
        <w:r>
          <w:t xml:space="preserve"> </w:t>
        </w:r>
        <w:r w:rsidRPr="00AB2D0C">
          <w:t xml:space="preserve">Three days before each sampling day, we added </w:t>
        </w:r>
        <w:r>
          <w:t xml:space="preserve">protists </w:t>
        </w:r>
        <w:r w:rsidRPr="00AB2D0C">
          <w:t xml:space="preserve">medium </w:t>
        </w:r>
        <w:r>
          <w:t>of</w:t>
        </w:r>
        <w:r w:rsidRPr="00AB2D0C">
          <w:t xml:space="preserve"> the same volume </w:t>
        </w:r>
        <w:r>
          <w:t>to be sampled</w:t>
        </w:r>
        <w:r w:rsidRPr="00AB2D0C">
          <w:t xml:space="preserve"> (0.2 ml)</w:t>
        </w:r>
        <w:r>
          <w:t>, to avoid a decrease in total volume</w:t>
        </w:r>
        <w:r w:rsidRPr="00AB2D0C">
          <w:t xml:space="preserve">. </w:t>
        </w:r>
        <w:r>
          <w:t>Secondly, we counteracted evaporation losses</w:t>
        </w:r>
        <w:r w:rsidRPr="00AB2D0C">
          <w:t xml:space="preserve"> by replenishing with autoclaved deionised water the volumes that evaporated. Right before the first two disturbances, we added 1.0 ml of deionised water to all tubes right before each disturbance. However, before the third exchange event, we observed</w:t>
        </w:r>
        <w:r>
          <w:t xml:space="preserve"> slightly</w:t>
        </w:r>
        <w:r w:rsidRPr="00AB2D0C">
          <w:t xml:space="preserve">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198"/>
        <w:r w:rsidRPr="00AB2D0C">
          <w:t>volume</w:t>
        </w:r>
        <w:commentRangeEnd w:id="198"/>
        <w:r>
          <w:rPr>
            <w:rStyle w:val="CommentReference"/>
          </w:rPr>
          <w:commentReference w:id="198"/>
        </w:r>
        <w:r w:rsidRPr="00AB2D0C">
          <w:t>.</w:t>
        </w:r>
      </w:moveTo>
    </w:p>
    <w:moveToRangeEnd w:id="192"/>
    <w:p w14:paraId="63525240" w14:textId="77777777" w:rsidR="00A4314D" w:rsidRDefault="00A4314D" w:rsidP="00974503">
      <w:pPr>
        <w:rPr>
          <w:ins w:id="199" w:author="Emanuele Giacomuzzo" w:date="2024-03-21T16:09:00Z"/>
          <w:b/>
        </w:rPr>
      </w:pPr>
    </w:p>
    <w:p w14:paraId="46B9724B" w14:textId="77777777" w:rsidR="003F433D" w:rsidRDefault="003F433D">
      <w:pPr>
        <w:rPr>
          <w:ins w:id="200" w:author="Emanuele Giacomuzzo" w:date="2024-03-21T16:10:00Z"/>
          <w:b/>
        </w:rPr>
      </w:pPr>
      <w:ins w:id="201" w:author="Emanuele Giacomuzzo" w:date="2024-03-21T16:10:00Z">
        <w:r>
          <w:rPr>
            <w:b/>
          </w:rPr>
          <w:br w:type="page"/>
        </w:r>
      </w:ins>
    </w:p>
    <w:p w14:paraId="72990F0E" w14:textId="3ADBF161" w:rsidR="00974503" w:rsidRPr="003F433D" w:rsidRDefault="00974503" w:rsidP="003F433D">
      <w:pPr>
        <w:rPr>
          <w:ins w:id="202" w:author="Emanuele Giacomuzzo" w:date="2024-03-21T16:09:00Z"/>
          <w:b/>
          <w:rPrChange w:id="203" w:author="Emanuele Giacomuzzo" w:date="2024-03-21T16:11:00Z">
            <w:rPr>
              <w:ins w:id="204" w:author="Emanuele Giacomuzzo" w:date="2024-03-21T16:09:00Z"/>
            </w:rPr>
          </w:rPrChange>
        </w:rPr>
        <w:pPrChange w:id="205" w:author="Emanuele Giacomuzzo" w:date="2024-03-21T16:11:00Z">
          <w:pPr>
            <w:spacing w:line="480" w:lineRule="auto"/>
          </w:pPr>
        </w:pPrChange>
      </w:pPr>
      <w:ins w:id="206" w:author="Emanuele Giacomuzzo" w:date="2024-03-21T16:09:00Z">
        <w:r w:rsidRPr="00AB2D0C">
          <w:rPr>
            <w:b/>
          </w:rPr>
          <w:lastRenderedPageBreak/>
          <w:t>Appendix S</w:t>
        </w:r>
        <w:r w:rsidR="00A4314D">
          <w:rPr>
            <w:b/>
          </w:rPr>
          <w:t>2</w:t>
        </w:r>
        <w:r w:rsidRPr="00AB2D0C">
          <w:rPr>
            <w:b/>
          </w:rPr>
          <w:t xml:space="preserve"> Results: High disturbance</w:t>
        </w:r>
      </w:ins>
    </w:p>
    <w:p w14:paraId="54E4FE7C" w14:textId="77777777" w:rsidR="00974503" w:rsidRPr="00AB2D0C" w:rsidRDefault="00974503" w:rsidP="00974503">
      <w:pPr>
        <w:spacing w:line="480" w:lineRule="auto"/>
        <w:rPr>
          <w:ins w:id="207" w:author="Emanuele Giacomuzzo" w:date="2024-03-21T16:09:00Z"/>
        </w:rPr>
      </w:pPr>
    </w:p>
    <w:p w14:paraId="7003AB98" w14:textId="77777777" w:rsidR="00974503" w:rsidRPr="00AB2D0C" w:rsidRDefault="00974503" w:rsidP="00974503">
      <w:pPr>
        <w:spacing w:line="480" w:lineRule="auto"/>
        <w:rPr>
          <w:ins w:id="208" w:author="Emanuele Giacomuzzo" w:date="2024-03-21T16:09:00Z"/>
        </w:rPr>
      </w:pPr>
      <w:ins w:id="209" w:author="Emanuele Giacomuzzo" w:date="2024-03-21T16:09:00Z">
        <w:r w:rsidRPr="00AB2D0C">
          <w:rPr>
            <w:noProof/>
          </w:rPr>
          <w:drawing>
            <wp:inline distT="0" distB="0" distL="0" distR="0" wp14:anchorId="2FDE6491" wp14:editId="01C4D82F">
              <wp:extent cx="5725160" cy="6623685"/>
              <wp:effectExtent l="0" t="0" r="0" b="0"/>
              <wp:docPr id="1069672791" name="image5.png" descr="A graph of a number of bloat and a number of bloat&#10;&#10;Description automatically generated"/>
              <wp:cNvGraphicFramePr/>
              <a:graphic xmlns:a="http://schemas.openxmlformats.org/drawingml/2006/main">
                <a:graphicData uri="http://schemas.openxmlformats.org/drawingml/2006/picture">
                  <pic:pic xmlns:pic="http://schemas.openxmlformats.org/drawingml/2006/picture">
                    <pic:nvPicPr>
                      <pic:cNvPr id="1069672791" name="image5.png" descr="A graph of a number of bloat and a number of bloat&#10;&#10;Description automatically generated"/>
                      <pic:cNvPicPr preferRelativeResize="0"/>
                    </pic:nvPicPr>
                    <pic:blipFill>
                      <a:blip r:embed="rId20"/>
                      <a:srcRect/>
                      <a:stretch>
                        <a:fillRect/>
                      </a:stretch>
                    </pic:blipFill>
                    <pic:spPr>
                      <a:xfrm>
                        <a:off x="0" y="0"/>
                        <a:ext cx="5725160" cy="6623685"/>
                      </a:xfrm>
                      <a:prstGeom prst="rect">
                        <a:avLst/>
                      </a:prstGeom>
                      <a:ln/>
                    </pic:spPr>
                  </pic:pic>
                </a:graphicData>
              </a:graphic>
            </wp:inline>
          </w:drawing>
        </w:r>
      </w:ins>
    </w:p>
    <w:p w14:paraId="7F8ADFA9" w14:textId="180FA32C" w:rsidR="00974503" w:rsidRPr="00AB2D0C" w:rsidRDefault="00974503" w:rsidP="00974503">
      <w:pPr>
        <w:spacing w:line="480" w:lineRule="auto"/>
        <w:rPr>
          <w:ins w:id="210" w:author="Emanuele Giacomuzzo" w:date="2024-03-21T16:09:00Z"/>
        </w:rPr>
      </w:pPr>
      <w:ins w:id="211" w:author="Emanuele Giacomuzzo" w:date="2024-03-21T16:09:00Z">
        <w:r w:rsidRPr="00AB2D0C">
          <w:t>Figure S</w:t>
        </w:r>
      </w:ins>
      <w:ins w:id="212" w:author="Emanuele Giacomuzzo" w:date="2024-03-21T16:12:00Z">
        <w:r w:rsidR="003F433D">
          <w:t>1</w:t>
        </w:r>
      </w:ins>
      <w:ins w:id="213" w:author="Emanuele Giacomuzzo" w:date="2024-03-21T16:09:00Z">
        <w:r w:rsidRPr="00AB2D0C">
          <w:t xml:space="preserve">. The connection with another medium ecosystem made medium ecosystems sustain (a) higher biodiversity and (b) higher biomass density. Dots represent means across replicates; error bars represent 95 % confidence intervals; vertical grey lines represent </w:t>
        </w:r>
        <w:r w:rsidRPr="00AB2D0C">
          <w:lastRenderedPageBreak/>
          <w:t xml:space="preserve">disturbance events followed by resource flows. All systems were sampled on the same day. Points were </w:t>
        </w:r>
        <w:r>
          <w:t xml:space="preserve">minimally </w:t>
        </w:r>
        <w:r w:rsidRPr="00AB2D0C">
          <w:t>jittered</w:t>
        </w:r>
        <w:r>
          <w:t xml:space="preserve"> along the x-axis</w:t>
        </w:r>
        <w:r w:rsidRPr="00AB2D0C">
          <w:t xml:space="preserve"> to make the figure clear.</w:t>
        </w:r>
      </w:ins>
    </w:p>
    <w:p w14:paraId="0DB342E5" w14:textId="77777777" w:rsidR="00974503" w:rsidRPr="00AB2D0C" w:rsidRDefault="00974503" w:rsidP="00974503">
      <w:pPr>
        <w:spacing w:line="480" w:lineRule="auto"/>
        <w:rPr>
          <w:ins w:id="214" w:author="Emanuele Giacomuzzo" w:date="2024-03-21T16:09:00Z"/>
        </w:rPr>
      </w:pPr>
      <w:ins w:id="215" w:author="Emanuele Giacomuzzo" w:date="2024-03-21T16:09:00Z">
        <w:r w:rsidRPr="00AB2D0C">
          <w:rPr>
            <w:noProof/>
          </w:rPr>
          <w:drawing>
            <wp:inline distT="114300" distB="114300" distL="114300" distR="114300" wp14:anchorId="77A63DD1" wp14:editId="3F9E645A">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ins>
    </w:p>
    <w:p w14:paraId="3119FF45" w14:textId="10A2C0BA" w:rsidR="00974503" w:rsidRPr="00AB2D0C" w:rsidRDefault="00974503" w:rsidP="00974503">
      <w:pPr>
        <w:spacing w:line="480" w:lineRule="auto"/>
        <w:rPr>
          <w:ins w:id="216" w:author="Emanuele Giacomuzzo" w:date="2024-03-21T16:09:00Z"/>
        </w:rPr>
      </w:pPr>
      <w:ins w:id="217" w:author="Emanuele Giacomuzzo" w:date="2024-03-21T16:09:00Z">
        <w:r w:rsidRPr="00AB2D0C">
          <w:t>Figure S</w:t>
        </w:r>
      </w:ins>
      <w:ins w:id="218" w:author="Emanuele Giacomuzzo" w:date="2024-03-21T16:12:00Z">
        <w:r w:rsidR="00F00026">
          <w:t>2</w:t>
        </w:r>
      </w:ins>
      <w:ins w:id="219" w:author="Emanuele Giacomuzzo" w:date="2024-03-21T16:09:00Z">
        <w:r w:rsidRPr="00AB2D0C">
          <w:t xml:space="preserve">. Larger ecosystems were denser with autotrophic individuals. P = 0.008, interaction with time. Dots represent means across replicates; error bars represent 95 % confidence intervals; vertical grey lines represent disturbance events followed by resource </w:t>
        </w:r>
        <w:r w:rsidRPr="00AB2D0C">
          <w:lastRenderedPageBreak/>
          <w:t xml:space="preserve">flows. All systems were sampled on the same day. Points were </w:t>
        </w:r>
        <w:r>
          <w:t xml:space="preserve">minimally </w:t>
        </w:r>
        <w:r w:rsidRPr="00AB2D0C">
          <w:t>jittered</w:t>
        </w:r>
        <w:r>
          <w:t xml:space="preserve"> along the x-axis</w:t>
        </w:r>
        <w:r w:rsidRPr="00AB2D0C">
          <w:t xml:space="preserve"> to make the figure clear.</w:t>
        </w:r>
      </w:ins>
    </w:p>
    <w:p w14:paraId="07D71A60" w14:textId="091768E0" w:rsidR="00C937A5" w:rsidRPr="00AB2D0C" w:rsidDel="003F433D" w:rsidRDefault="00974503" w:rsidP="003F433D">
      <w:pPr>
        <w:rPr>
          <w:del w:id="220" w:author="Emanuele Giacomuzzo" w:date="2024-03-21T16:10:00Z"/>
          <w:moveFrom w:id="221" w:author="Emanuele Giacomuzzo" w:date="2024-03-21T16:09:00Z"/>
          <w:b/>
        </w:rPr>
        <w:pPrChange w:id="222" w:author="Emanuele Giacomuzzo" w:date="2024-03-21T16:10:00Z">
          <w:pPr/>
        </w:pPrChange>
      </w:pPr>
      <w:ins w:id="223" w:author="Emanuele Giacomuzzo" w:date="2024-03-21T16:09:00Z">
        <w:r>
          <w:rPr>
            <w:b/>
          </w:rPr>
          <w:br w:type="page"/>
        </w:r>
      </w:ins>
      <w:moveFromRangeStart w:id="224" w:author="Emanuele Giacomuzzo" w:date="2024-03-21T16:09:00Z" w:name="move161929800"/>
      <w:moveFrom w:id="225" w:author="Emanuele Giacomuzzo" w:date="2024-03-21T16:09:00Z">
        <w:del w:id="226" w:author="Emanuele Giacomuzzo" w:date="2024-03-21T16:10:00Z">
          <w:r w:rsidR="00000000" w:rsidRPr="00AB2D0C" w:rsidDel="003F433D">
            <w:rPr>
              <w:b/>
            </w:rPr>
            <w:lastRenderedPageBreak/>
            <w:delText>Appendix S1 Experimental design: volume balance</w:delText>
          </w:r>
        </w:del>
      </w:moveFrom>
    </w:p>
    <w:p w14:paraId="621B8D4B" w14:textId="621F0A60" w:rsidR="00C937A5" w:rsidRPr="00AB2D0C" w:rsidDel="003F433D" w:rsidRDefault="00C937A5" w:rsidP="003F433D">
      <w:pPr>
        <w:rPr>
          <w:del w:id="227" w:author="Emanuele Giacomuzzo" w:date="2024-03-21T16:10:00Z"/>
          <w:moveFrom w:id="228" w:author="Emanuele Giacomuzzo" w:date="2024-03-21T16:09:00Z"/>
        </w:rPr>
        <w:pPrChange w:id="229" w:author="Emanuele Giacomuzzo" w:date="2024-03-21T16:10:00Z">
          <w:pPr>
            <w:spacing w:line="480" w:lineRule="auto"/>
          </w:pPr>
        </w:pPrChange>
      </w:pPr>
    </w:p>
    <w:p w14:paraId="1A848827" w14:textId="662DACD5" w:rsidR="00C937A5" w:rsidRPr="00AB2D0C" w:rsidDel="003F433D" w:rsidRDefault="00000000" w:rsidP="003F433D">
      <w:pPr>
        <w:rPr>
          <w:del w:id="230" w:author="Emanuele Giacomuzzo" w:date="2024-03-21T16:10:00Z"/>
          <w:moveFrom w:id="231" w:author="Emanuele Giacomuzzo" w:date="2024-03-21T16:09:00Z"/>
        </w:rPr>
        <w:pPrChange w:id="232" w:author="Emanuele Giacomuzzo" w:date="2024-03-21T16:10:00Z">
          <w:pPr>
            <w:spacing w:line="480" w:lineRule="auto"/>
          </w:pPr>
        </w:pPrChange>
      </w:pPr>
      <w:moveFrom w:id="233" w:author="Emanuele Giacomuzzo" w:date="2024-03-21T16:09:00Z">
        <w:del w:id="234" w:author="Emanuele Giacomuzzo" w:date="2024-03-21T16:10:00Z">
          <w:r w:rsidRPr="00AB2D0C" w:rsidDel="003F433D">
            <w:delText xml:space="preserve">During the experiment, </w:delText>
          </w:r>
          <w:r w:rsidR="007C1FEA" w:rsidDel="003F433D">
            <w:delText>the</w:delText>
          </w:r>
          <w:r w:rsidRPr="00AB2D0C" w:rsidDel="003F433D">
            <w:delText xml:space="preserve"> volume of ecosystems </w:delText>
          </w:r>
          <w:r w:rsidR="007C1FEA" w:rsidDel="003F433D">
            <w:delText xml:space="preserve">was kept </w:delText>
          </w:r>
          <w:r w:rsidRPr="00AB2D0C" w:rsidDel="003F433D">
            <w:delText>constant</w:delText>
          </w:r>
          <w:r w:rsidR="007C1FEA" w:rsidDel="003F433D">
            <w:delText xml:space="preserve"> and inevitable losses through sampling (for the videos and evaporation were </w:delText>
          </w:r>
          <w:commentRangeStart w:id="235"/>
          <w:r w:rsidR="007C1FEA" w:rsidDel="003F433D">
            <w:delText>balanced</w:delText>
          </w:r>
          <w:commentRangeEnd w:id="235"/>
          <w:r w:rsidR="007C1FEA" w:rsidDel="003F433D">
            <w:rPr>
              <w:rStyle w:val="CommentReference"/>
            </w:rPr>
            <w:commentReference w:id="235"/>
          </w:r>
          <w:r w:rsidR="007C1FEA" w:rsidDel="003F433D">
            <w:delText xml:space="preserve"> and replenished</w:delText>
          </w:r>
          <w:r w:rsidRPr="00AB2D0C" w:rsidDel="003F433D">
            <w:delText xml:space="preserve">. </w:delText>
          </w:r>
          <w:r w:rsidR="007C1FEA" w:rsidDel="003F433D">
            <w:delText xml:space="preserve"> </w:delText>
          </w:r>
          <w:r w:rsidRPr="00AB2D0C" w:rsidDel="003F433D">
            <w:delText xml:space="preserve">Three days before each sampling day, we added </w:delText>
          </w:r>
          <w:r w:rsidR="007C1FEA" w:rsidDel="003F433D">
            <w:delText xml:space="preserve">protists </w:delText>
          </w:r>
          <w:r w:rsidRPr="00AB2D0C" w:rsidDel="003F433D">
            <w:delText xml:space="preserve">medium </w:delText>
          </w:r>
          <w:r w:rsidR="007C1FEA" w:rsidDel="003F433D">
            <w:delText>of</w:delText>
          </w:r>
          <w:r w:rsidR="007C1FEA" w:rsidRPr="00AB2D0C" w:rsidDel="003F433D">
            <w:delText xml:space="preserve"> </w:delText>
          </w:r>
          <w:r w:rsidRPr="00AB2D0C" w:rsidDel="003F433D">
            <w:delText xml:space="preserve">the same volume </w:delText>
          </w:r>
          <w:r w:rsidR="007C1FEA" w:rsidDel="003F433D">
            <w:delText>to be sampled</w:delText>
          </w:r>
          <w:r w:rsidRPr="00AB2D0C" w:rsidDel="003F433D">
            <w:delText xml:space="preserve"> (0.2 ml)</w:delText>
          </w:r>
          <w:r w:rsidR="007C1FEA" w:rsidDel="003F433D">
            <w:delText>, to avoid a decrease in total volume</w:delText>
          </w:r>
          <w:r w:rsidRPr="00AB2D0C" w:rsidDel="003F433D">
            <w:delText xml:space="preserve">. </w:delText>
          </w:r>
          <w:r w:rsidR="007C1FEA" w:rsidDel="003F433D">
            <w:delText>Secondly, we counteracted evaporation losses</w:delText>
          </w:r>
          <w:r w:rsidRPr="00AB2D0C" w:rsidDel="003F433D">
            <w:delText xml:space="preserve"> by replenishing with autoclaved deionised water the volumes that evaporated. Right before the first two disturbances, we added 1.0 ml of deionised water to all tubes right before each disturbance. However, before the third exchange event, we observed</w:delText>
          </w:r>
        </w:del>
        <w:ins w:id="236" w:author="Florian Altermatt" w:date="2024-03-20T14:12:00Z">
          <w:del w:id="237" w:author="Emanuele Giacomuzzo" w:date="2024-03-21T16:10:00Z">
            <w:r w:rsidR="007C1FEA" w:rsidDel="003F433D">
              <w:delText xml:space="preserve"> </w:delText>
            </w:r>
          </w:del>
        </w:ins>
        <w:del w:id="238" w:author="Emanuele Giacomuzzo" w:date="2024-03-21T16:10:00Z">
          <w:r w:rsidR="00BF10B3" w:rsidDel="003F433D">
            <w:delText>slightly</w:delText>
          </w:r>
          <w:r w:rsidRPr="00AB2D0C" w:rsidDel="003F433D">
            <w:delText xml:space="preserve"> higher than anticipated evaporation rates, and the ecosystems were, on average, 1.17 ml (SD = 0.37) smaller than their initial volumes. Therefore, before the third exchange and after each subsequent exchange, we refilled the ecosystems with water until they reached their initial </w:delText>
          </w:r>
          <w:commentRangeStart w:id="239"/>
          <w:r w:rsidRPr="00AB2D0C" w:rsidDel="003F433D">
            <w:delText>volume</w:delText>
          </w:r>
          <w:commentRangeEnd w:id="239"/>
          <w:r w:rsidR="007C1FEA" w:rsidDel="003F433D">
            <w:rPr>
              <w:rStyle w:val="CommentReference"/>
            </w:rPr>
            <w:commentReference w:id="239"/>
          </w:r>
          <w:r w:rsidRPr="00AB2D0C" w:rsidDel="003F433D">
            <w:delText>.</w:delText>
          </w:r>
        </w:del>
      </w:moveFrom>
    </w:p>
    <w:moveFromRangeEnd w:id="224"/>
    <w:p w14:paraId="71A4B3AE" w14:textId="77777777" w:rsidR="00C937A5" w:rsidRPr="00AB2D0C" w:rsidDel="003F433D" w:rsidRDefault="00C937A5" w:rsidP="003F433D">
      <w:pPr>
        <w:rPr>
          <w:del w:id="240" w:author="Emanuele Giacomuzzo" w:date="2024-03-21T16:10:00Z"/>
        </w:rPr>
        <w:pPrChange w:id="241" w:author="Emanuele Giacomuzzo" w:date="2024-03-21T16:10:00Z">
          <w:pPr>
            <w:spacing w:line="480" w:lineRule="auto"/>
          </w:pPr>
        </w:pPrChange>
      </w:pPr>
    </w:p>
    <w:p w14:paraId="568E0FFF" w14:textId="2EA20ECA" w:rsidR="00C937A5" w:rsidRDefault="00000000">
      <w:pPr>
        <w:rPr>
          <w:ins w:id="242" w:author="Emanuele Giacomuzzo" w:date="2024-03-21T16:22:00Z"/>
          <w:b/>
        </w:rPr>
      </w:pPr>
      <w:r w:rsidRPr="00AB2D0C">
        <w:rPr>
          <w:b/>
        </w:rPr>
        <w:t>Appendix S</w:t>
      </w:r>
      <w:ins w:id="243" w:author="Emanuele Giacomuzzo" w:date="2024-03-21T16:09:00Z">
        <w:r w:rsidR="00C25906">
          <w:rPr>
            <w:b/>
          </w:rPr>
          <w:t>3</w:t>
        </w:r>
      </w:ins>
      <w:del w:id="244" w:author="Emanuele Giacomuzzo" w:date="2024-03-21T16:09:00Z">
        <w:r w:rsidRPr="00AB2D0C" w:rsidDel="00C25906">
          <w:rPr>
            <w:b/>
          </w:rPr>
          <w:delText>2</w:delText>
        </w:r>
      </w:del>
      <w:r w:rsidRPr="00AB2D0C">
        <w:rPr>
          <w:b/>
        </w:rPr>
        <w:t xml:space="preserve"> Results: low disturbance</w:t>
      </w:r>
    </w:p>
    <w:p w14:paraId="2384D00B" w14:textId="77777777" w:rsidR="00241C05" w:rsidRDefault="00241C05">
      <w:pPr>
        <w:rPr>
          <w:ins w:id="245" w:author="Emanuele Giacomuzzo" w:date="2024-03-21T16:22:00Z"/>
          <w:b/>
        </w:rPr>
      </w:pPr>
    </w:p>
    <w:p w14:paraId="0FF0AD18" w14:textId="0EAF8E6A" w:rsidR="00506E8D" w:rsidRPr="00AB2D0C" w:rsidRDefault="00506E8D" w:rsidP="00506E8D">
      <w:pPr>
        <w:spacing w:line="480" w:lineRule="auto"/>
        <w:rPr>
          <w:ins w:id="246" w:author="Emanuele Giacomuzzo" w:date="2024-03-21T16:23:00Z"/>
        </w:rPr>
      </w:pPr>
      <w:commentRangeStart w:id="247"/>
      <w:ins w:id="248" w:author="Emanuele Giacomuzzo" w:date="2024-03-21T16:23:00Z">
        <w:r w:rsidRPr="00AB2D0C">
          <w:t>At the meta-ecosystem level, resource flows increased mean α-diversity</w:t>
        </w:r>
        <w:r w:rsidR="00352501">
          <w:t xml:space="preserve"> and</w:t>
        </w:r>
        <w:r w:rsidRPr="00AB2D0C">
          <w:t xml:space="preserve"> decreased β- </w:t>
        </w:r>
        <w:proofErr w:type="gramStart"/>
        <w:r w:rsidRPr="00AB2D0C">
          <w:t>diversity, and</w:t>
        </w:r>
        <w:proofErr w:type="gramEnd"/>
        <w:r w:rsidRPr="00AB2D0C">
          <w:t xml:space="preserve"> decreased total biomass in meta-ecosystems</w:t>
        </w:r>
        <w:r>
          <w:t xml:space="preserve"> with asymmetric patch sizes</w:t>
        </w:r>
        <w:r w:rsidRPr="00AB2D0C">
          <w:t xml:space="preserve"> (S</w:t>
        </w:r>
        <w:r w:rsidRPr="00AB2D0C">
          <w:rPr>
            <w:vertAlign w:val="subscript"/>
          </w:rPr>
          <w:t>L</w:t>
        </w:r>
        <w:r w:rsidRPr="00AB2D0C">
          <w:t>L</w:t>
        </w:r>
        <w:r w:rsidRPr="00AB2D0C">
          <w:rPr>
            <w:vertAlign w:val="subscript"/>
          </w:rPr>
          <w:t>S</w:t>
        </w:r>
        <w:r w:rsidRPr="00AB2D0C">
          <w:t xml:space="preserve">; Fig. 2 purple solid versus dashed lines) but not in meta-ecosystems </w:t>
        </w:r>
        <w:r>
          <w:t xml:space="preserve">with identical (symmetric) patch sizes </w:t>
        </w:r>
        <w:r w:rsidRPr="00AB2D0C">
          <w:t>(M</w:t>
        </w:r>
        <w:r w:rsidRPr="00AB2D0C">
          <w:rPr>
            <w:vertAlign w:val="subscript"/>
          </w:rPr>
          <w:t>M</w:t>
        </w:r>
        <w:r w:rsidRPr="00AB2D0C">
          <w:t>M</w:t>
        </w:r>
        <w:r w:rsidRPr="00AB2D0C">
          <w:rPr>
            <w:vertAlign w:val="subscript"/>
          </w:rPr>
          <w:t>M</w:t>
        </w:r>
        <w:r w:rsidRPr="00AB2D0C">
          <w:t>; Fig. 2 green solid versus dashed lines). S</w:t>
        </w:r>
        <w:r w:rsidRPr="00AB2D0C">
          <w:rPr>
            <w:vertAlign w:val="subscript"/>
          </w:rPr>
          <w:t>L</w:t>
        </w:r>
        <w:r w:rsidRPr="00AB2D0C">
          <w:t>L</w:t>
        </w:r>
        <w:r w:rsidRPr="00AB2D0C">
          <w:rPr>
            <w:vertAlign w:val="subscript"/>
          </w:rPr>
          <w:t>S</w:t>
        </w:r>
        <w:r w:rsidRPr="00AB2D0C">
          <w:t xml:space="preserve"> had a higher mean α</w:t>
        </w:r>
        <w:r>
          <w:t>-</w:t>
        </w:r>
        <w:r w:rsidRPr="00AB2D0C">
          <w:t xml:space="preserve">diversity (p = 0.019), </w:t>
        </w:r>
        <w:commentRangeStart w:id="249"/>
        <w:r w:rsidRPr="00AB2D0C">
          <w:t>lower β</w:t>
        </w:r>
        <w:r>
          <w:t>-</w:t>
        </w:r>
        <w:r w:rsidRPr="00AB2D0C">
          <w:t xml:space="preserve">diversity </w:t>
        </w:r>
        <w:commentRangeEnd w:id="249"/>
        <w:r>
          <w:rPr>
            <w:rStyle w:val="CommentReference"/>
          </w:rPr>
          <w:commentReference w:id="249"/>
        </w:r>
        <w:r w:rsidRPr="00AB2D0C">
          <w:t xml:space="preserve">(p = 0.012), and lower total biomass (p = 0.003) compared to SL </w:t>
        </w:r>
        <w:r>
          <w:t>un</w:t>
        </w:r>
        <w:r w:rsidRPr="00AB2D0C">
          <w:t>connected meta-ecosystems (purple lines in Fig. 2a, 2b, 2d respectively). M</w:t>
        </w:r>
        <w:r w:rsidRPr="00AB2D0C">
          <w:rPr>
            <w:vertAlign w:val="subscript"/>
          </w:rPr>
          <w:t>M</w:t>
        </w:r>
        <w:r w:rsidRPr="00AB2D0C">
          <w:t>M</w:t>
        </w:r>
        <w:r w:rsidRPr="00AB2D0C">
          <w:rPr>
            <w:vertAlign w:val="subscript"/>
          </w:rPr>
          <w:t>M</w:t>
        </w:r>
        <w:r w:rsidRPr="00AB2D0C">
          <w:t xml:space="preserve"> had the same mean α- and β-diversity (green lines in Fig. 2</w:t>
        </w:r>
        <w:r>
          <w:t>a and 2b, respectively</w:t>
        </w:r>
        <w:r w:rsidRPr="00AB2D0C">
          <w:t>, p &gt; 0.1), as well as total biomass (green lines in Fig. 2d, p &gt; 0.1), compared to MM pairs. Resource flows did not influence γ</w:t>
        </w:r>
        <w:r>
          <w:t>-</w:t>
        </w:r>
        <w:r w:rsidRPr="00AB2D0C">
          <w:t>diversity in either asymmetric or symmetric meta-ecosystems, as S</w:t>
        </w:r>
        <w:r w:rsidRPr="00AB2D0C">
          <w:rPr>
            <w:vertAlign w:val="subscript"/>
          </w:rPr>
          <w:t>L</w:t>
        </w:r>
        <w:r w:rsidRPr="00AB2D0C">
          <w:t>L</w:t>
        </w:r>
        <w:r w:rsidRPr="00AB2D0C">
          <w:rPr>
            <w:vertAlign w:val="subscript"/>
          </w:rPr>
          <w:t>S</w:t>
        </w:r>
        <w:r w:rsidRPr="00AB2D0C">
          <w:t xml:space="preserve"> had the same γ</w:t>
        </w:r>
        <w:r>
          <w:t>-</w:t>
        </w:r>
        <w:r w:rsidRPr="00AB2D0C">
          <w:t>diversity as SL pairs (purple lines in Fig. 2c, p &gt; 0.1) and M</w:t>
        </w:r>
        <w:r w:rsidRPr="00AB2D0C">
          <w:rPr>
            <w:vertAlign w:val="subscript"/>
          </w:rPr>
          <w:t>M</w:t>
        </w:r>
        <w:r w:rsidRPr="00AB2D0C">
          <w:t>M</w:t>
        </w:r>
        <w:r w:rsidRPr="00AB2D0C">
          <w:rPr>
            <w:vertAlign w:val="subscript"/>
          </w:rPr>
          <w:t>M</w:t>
        </w:r>
        <w:r w:rsidRPr="00AB2D0C">
          <w:t xml:space="preserve"> had the same γ</w:t>
        </w:r>
        <w:r>
          <w:t>-</w:t>
        </w:r>
        <w:r w:rsidRPr="00AB2D0C">
          <w:t xml:space="preserve">diversity as MM pairs (green lines in Fig. 2c, p &gt; 0.1). </w:t>
        </w:r>
      </w:ins>
    </w:p>
    <w:p w14:paraId="1F2D25DF" w14:textId="77777777" w:rsidR="00506E8D" w:rsidRPr="00AB2D0C" w:rsidRDefault="00506E8D" w:rsidP="00506E8D">
      <w:pPr>
        <w:pStyle w:val="Heading2"/>
        <w:spacing w:line="480" w:lineRule="auto"/>
        <w:rPr>
          <w:ins w:id="250" w:author="Emanuele Giacomuzzo" w:date="2024-03-21T16:23:00Z"/>
          <w:color w:val="000000"/>
          <w:sz w:val="24"/>
          <w:szCs w:val="24"/>
        </w:rPr>
      </w:pPr>
    </w:p>
    <w:p w14:paraId="22129FAD" w14:textId="77777777" w:rsidR="00506E8D" w:rsidRPr="00AB2D0C" w:rsidRDefault="00506E8D" w:rsidP="00506E8D">
      <w:pPr>
        <w:spacing w:line="480" w:lineRule="auto"/>
        <w:rPr>
          <w:ins w:id="251" w:author="Emanuele Giacomuzzo" w:date="2024-03-21T16:23:00Z"/>
        </w:rPr>
      </w:pPr>
      <w:ins w:id="252" w:author="Emanuele Giacomuzzo" w:date="2024-03-21T16:23:00Z">
        <w:r w:rsidRPr="00AB2D0C">
          <w:t xml:space="preserve">At the local level, small ecosystems that were connected to large ecosystems had </w:t>
        </w:r>
        <w:r>
          <w:t>higher</w:t>
        </w:r>
        <w:r w:rsidRPr="00AB2D0C">
          <w:t xml:space="preserve"> diversity (Shannon Index) (solid vs dashed brown lines in Fig. 3a, p = 0.002) and biomass (solid vs dashed brown lines in Fig. 3b, p = 0.019, connection interacted with time) than when </w:t>
        </w:r>
        <w:r>
          <w:t>unconnected</w:t>
        </w:r>
        <w:r w:rsidRPr="00AB2D0C">
          <w:t xml:space="preserve"> (S</w:t>
        </w:r>
        <w:r w:rsidRPr="00AB2D0C">
          <w:rPr>
            <w:vertAlign w:val="subscript"/>
          </w:rPr>
          <w:t>L</w:t>
        </w:r>
        <w:r w:rsidRPr="00AB2D0C">
          <w:t xml:space="preserve"> vs S). This effect on biodiversity can be broken down into two components. First, the size of the connected ecosystem, as being connected to large ecosystems led to greater biodiversity (solid vs dotted brown lines in Fig. 3a, p = 0.013) Second, the presence or absence of the connection, as small ecosystems when connected to other small ecosystems were more diverse (dotted vs dashed brown lines in Fig. 3a, p = 0.012) than when </w:t>
        </w:r>
        <w:r>
          <w:t>un</w:t>
        </w:r>
        <w:r w:rsidRPr="00AB2D0C">
          <w:t>connected (S</w:t>
        </w:r>
        <w:r w:rsidRPr="00AB2D0C">
          <w:rPr>
            <w:vertAlign w:val="subscript"/>
          </w:rPr>
          <w:t>S</w:t>
        </w:r>
        <w:r w:rsidRPr="00AB2D0C">
          <w:t xml:space="preserve"> vs S). We observed a similar </w:t>
        </w:r>
        <w:r>
          <w:t xml:space="preserve">but weak (marginally not significant) </w:t>
        </w:r>
        <w:r w:rsidRPr="00AB2D0C">
          <w:t>trend for biomass, as being connected to large led to greater biomass (solid vs dotted brown lines in Fig. 3b, p = 0.06) than when connected to small ecosystems (S</w:t>
        </w:r>
        <w:r w:rsidRPr="00AB2D0C">
          <w:rPr>
            <w:vertAlign w:val="subscript"/>
          </w:rPr>
          <w:t>L</w:t>
        </w:r>
        <w:r w:rsidRPr="00AB2D0C">
          <w:t xml:space="preserve"> vs S</w:t>
        </w:r>
        <w:r w:rsidRPr="00AB2D0C">
          <w:rPr>
            <w:vertAlign w:val="subscript"/>
          </w:rPr>
          <w:t>S</w:t>
        </w:r>
        <w:r w:rsidRPr="00AB2D0C">
          <w:t xml:space="preserve">), </w:t>
        </w:r>
        <w:r w:rsidRPr="00AB2D0C">
          <w:lastRenderedPageBreak/>
          <w:t xml:space="preserve">as well as being connected to other small ecosystems (dotted vs dashed brown lines in Fig. 3b p = 0.071) instead of being </w:t>
        </w:r>
        <w:r>
          <w:t>unconnected</w:t>
        </w:r>
        <w:r w:rsidRPr="00AB2D0C">
          <w:t xml:space="preserve"> (S</w:t>
        </w:r>
        <w:r w:rsidRPr="00AB2D0C">
          <w:rPr>
            <w:vertAlign w:val="subscript"/>
          </w:rPr>
          <w:t>L</w:t>
        </w:r>
        <w:r w:rsidRPr="00AB2D0C">
          <w:t xml:space="preserve"> vs S</w:t>
        </w:r>
        <w:r w:rsidRPr="00AB2D0C">
          <w:rPr>
            <w:vertAlign w:val="subscript"/>
          </w:rPr>
          <w:t>S</w:t>
        </w:r>
        <w:r w:rsidRPr="00AB2D0C">
          <w:t xml:space="preserve">). </w:t>
        </w:r>
      </w:ins>
    </w:p>
    <w:p w14:paraId="3F846426" w14:textId="77777777" w:rsidR="00506E8D" w:rsidRPr="00AB2D0C" w:rsidRDefault="00506E8D" w:rsidP="00506E8D">
      <w:pPr>
        <w:spacing w:line="480" w:lineRule="auto"/>
        <w:rPr>
          <w:ins w:id="253" w:author="Emanuele Giacomuzzo" w:date="2024-03-21T16:23:00Z"/>
        </w:rPr>
      </w:pPr>
    </w:p>
    <w:p w14:paraId="5502D767" w14:textId="77777777" w:rsidR="00506E8D" w:rsidRPr="00AB2D0C" w:rsidRDefault="00506E8D" w:rsidP="00506E8D">
      <w:pPr>
        <w:spacing w:line="480" w:lineRule="auto"/>
        <w:rPr>
          <w:ins w:id="254" w:author="Emanuele Giacomuzzo" w:date="2024-03-21T16:23:00Z"/>
        </w:rPr>
      </w:pPr>
      <w:ins w:id="255" w:author="Emanuele Giacomuzzo" w:date="2024-03-21T16:23:00Z">
        <w:r w:rsidRPr="00AB2D0C">
          <w:t xml:space="preserve">Also at the local level, large ecosystems that were connected to small ecosystems were similar in their biodiversity (solid vs dashed blue lines in Fig. 3a, p &gt; 0.1) but had lower biomass (solid vs dashed blue lines in Fig. 3b, p = 0.001) than when </w:t>
        </w:r>
        <w:r>
          <w:t>unconnected</w:t>
        </w:r>
        <w:r w:rsidRPr="00AB2D0C">
          <w:t xml:space="preserve"> (L</w:t>
        </w:r>
        <w:r w:rsidRPr="00AB2D0C">
          <w:rPr>
            <w:vertAlign w:val="subscript"/>
          </w:rPr>
          <w:t>S</w:t>
        </w:r>
        <w:r w:rsidRPr="00AB2D0C">
          <w:t xml:space="preserve"> vs L). For large ecosystems, the connection with small ecosystems decreased their biomass (solid vs dotted blue lines in Fig. 3b, p = 0.036) (L</w:t>
        </w:r>
        <w:r w:rsidRPr="00AB2D0C">
          <w:rPr>
            <w:vertAlign w:val="subscript"/>
          </w:rPr>
          <w:t>S</w:t>
        </w:r>
        <w:r w:rsidRPr="00AB2D0C">
          <w:t xml:space="preserve"> vs L</w:t>
        </w:r>
        <w:r w:rsidRPr="00AB2D0C">
          <w:rPr>
            <w:vertAlign w:val="subscript"/>
          </w:rPr>
          <w:t>L</w:t>
        </w:r>
        <w:r w:rsidRPr="00AB2D0C">
          <w:t>). This effect was mediated by the size of the connected ecosystem, as when large ecosystems were connected to other large ecosystems, the effect was not observed (dotted vs dashed blue lines in Fig. 3b, p &gt; 0.01) (L</w:t>
        </w:r>
        <w:r w:rsidRPr="00AB2D0C">
          <w:rPr>
            <w:vertAlign w:val="subscript"/>
          </w:rPr>
          <w:t>L</w:t>
        </w:r>
        <w:r w:rsidRPr="00AB2D0C">
          <w:t xml:space="preserve"> vs L).</w:t>
        </w:r>
      </w:ins>
    </w:p>
    <w:p w14:paraId="690E5CD6" w14:textId="77777777" w:rsidR="00506E8D" w:rsidRPr="00AB2D0C" w:rsidRDefault="00506E8D" w:rsidP="00506E8D">
      <w:pPr>
        <w:spacing w:line="480" w:lineRule="auto"/>
        <w:rPr>
          <w:ins w:id="256" w:author="Emanuele Giacomuzzo" w:date="2024-03-21T16:23:00Z"/>
        </w:rPr>
      </w:pPr>
      <w:ins w:id="257" w:author="Emanuele Giacomuzzo" w:date="2024-03-21T16:23:00Z">
        <w:r w:rsidRPr="00AB2D0C">
          <w:br/>
          <w:t>We observe a weak</w:t>
        </w:r>
        <w:r>
          <w:t xml:space="preserve">, yet marginally non-significant, </w:t>
        </w:r>
        <w:r w:rsidRPr="00AB2D0C">
          <w:t xml:space="preserve">trend of resource flows slightly increasing biodiversity (Fig. S8, p = 0.081) and biomass (Fig. S8, p = 0.062) in medium ecosystems compared to if they were </w:t>
        </w:r>
        <w:r>
          <w:t>unconnected</w:t>
        </w:r>
        <w:r w:rsidRPr="00AB2D0C">
          <w:t xml:space="preserve"> (M</w:t>
        </w:r>
        <w:r w:rsidRPr="00AB2D0C">
          <w:rPr>
            <w:vertAlign w:val="subscript"/>
          </w:rPr>
          <w:t>M</w:t>
        </w:r>
        <w:r w:rsidRPr="00AB2D0C">
          <w:t xml:space="preserve"> vs M). </w:t>
        </w:r>
      </w:ins>
      <w:commentRangeEnd w:id="247"/>
      <w:ins w:id="258" w:author="Emanuele Giacomuzzo" w:date="2024-03-21T16:24:00Z">
        <w:r w:rsidR="00937752">
          <w:rPr>
            <w:rStyle w:val="CommentReference"/>
          </w:rPr>
          <w:commentReference w:id="247"/>
        </w:r>
      </w:ins>
    </w:p>
    <w:p w14:paraId="28533433" w14:textId="77777777" w:rsidR="00241C05" w:rsidRDefault="00241C05">
      <w:pPr>
        <w:rPr>
          <w:ins w:id="259" w:author="Emanuele Giacomuzzo" w:date="2024-03-21T16:22:00Z"/>
          <w:b/>
        </w:rPr>
      </w:pPr>
    </w:p>
    <w:p w14:paraId="280F9560" w14:textId="77777777" w:rsidR="00241C05" w:rsidRDefault="00241C05">
      <w:pPr>
        <w:rPr>
          <w:ins w:id="260" w:author="Emanuele Giacomuzzo" w:date="2024-03-21T16:14:00Z"/>
          <w:b/>
        </w:rPr>
      </w:pPr>
    </w:p>
    <w:p w14:paraId="2D06B32A" w14:textId="77777777" w:rsidR="003D0C5F" w:rsidDel="00BD4B80" w:rsidRDefault="003D0C5F">
      <w:pPr>
        <w:rPr>
          <w:del w:id="261" w:author="Emanuele Giacomuzzo" w:date="2024-03-21T16:14:00Z"/>
          <w:b/>
        </w:rPr>
      </w:pPr>
    </w:p>
    <w:p w14:paraId="561A7CF0" w14:textId="77777777" w:rsidR="00BD4B80" w:rsidRPr="00AB2D0C" w:rsidRDefault="00BD4B80">
      <w:pPr>
        <w:rPr>
          <w:ins w:id="262" w:author="Emanuele Giacomuzzo" w:date="2024-03-21T16:14:00Z"/>
          <w:b/>
        </w:rPr>
      </w:pPr>
    </w:p>
    <w:p w14:paraId="23089828" w14:textId="77777777" w:rsidR="00C937A5" w:rsidRPr="00AB2D0C" w:rsidRDefault="00C937A5"/>
    <w:p w14:paraId="1BC20D4D" w14:textId="2AE46B2B" w:rsidR="00C937A5" w:rsidRPr="00AB2D0C" w:rsidDel="00BD4B80" w:rsidRDefault="00000000">
      <w:pPr>
        <w:rPr>
          <w:del w:id="263" w:author="Emanuele Giacomuzzo" w:date="2024-03-21T16:14:00Z"/>
          <w:i/>
        </w:rPr>
      </w:pPr>
      <w:del w:id="264" w:author="Emanuele Giacomuzzo" w:date="2024-03-21T16:14:00Z">
        <w:r w:rsidRPr="00AB2D0C" w:rsidDel="00BD4B80">
          <w:rPr>
            <w:i/>
          </w:rPr>
          <w:lastRenderedPageBreak/>
          <w:delText>Meta-ecosystem level: effects of ecosystem size asymmetry</w:delText>
        </w:r>
      </w:del>
    </w:p>
    <w:p w14:paraId="7E85037C" w14:textId="17F00779" w:rsidR="00C937A5" w:rsidRPr="00AB2D0C" w:rsidDel="00BD4B80" w:rsidRDefault="00C937A5">
      <w:pPr>
        <w:spacing w:line="480" w:lineRule="auto"/>
        <w:rPr>
          <w:del w:id="265" w:author="Emanuele Giacomuzzo" w:date="2024-03-21T16:14:00Z"/>
        </w:rPr>
      </w:pPr>
    </w:p>
    <w:p w14:paraId="4FE394F2" w14:textId="66BF4496" w:rsidR="00C937A5" w:rsidRPr="00AB2D0C" w:rsidDel="00BD4B80" w:rsidRDefault="003A21EF">
      <w:pPr>
        <w:spacing w:line="480" w:lineRule="auto"/>
        <w:rPr>
          <w:del w:id="266" w:author="Emanuele Giacomuzzo" w:date="2024-03-21T16:14:00Z"/>
        </w:rPr>
      </w:pPr>
      <w:del w:id="267" w:author="Emanuele Giacomuzzo" w:date="2024-03-21T16:14:00Z">
        <w:r w:rsidDel="00BD4B80">
          <w:delText>E</w:delText>
        </w:r>
        <w:r w:rsidRPr="00AB2D0C" w:rsidDel="00BD4B80">
          <w:delText>cosystem size asymmetry affected the β</w:delText>
        </w:r>
      </w:del>
      <w:del w:id="268" w:author="Emanuele Giacomuzzo" w:date="2024-03-21T11:30:00Z">
        <w:r w:rsidRPr="00AB2D0C" w:rsidDel="002A5ADA">
          <w:delText xml:space="preserve"> </w:delText>
        </w:r>
      </w:del>
      <w:del w:id="269" w:author="Emanuele Giacomuzzo" w:date="2024-03-21T16:14:00Z">
        <w:r w:rsidRPr="00AB2D0C" w:rsidDel="00BD4B80">
          <w:delText>diversity of meta-ecosystems as at high resource flows. But unlike at high resource flows, it did not influence the α or γ</w:delText>
        </w:r>
      </w:del>
      <w:del w:id="270" w:author="Emanuele Giacomuzzo" w:date="2024-03-21T11:28:00Z">
        <w:r w:rsidRPr="00AB2D0C" w:rsidDel="00A825B6">
          <w:delText xml:space="preserve"> </w:delText>
        </w:r>
      </w:del>
      <w:del w:id="271" w:author="Emanuele Giacomuzzo" w:date="2024-03-21T16:14:00Z">
        <w:r w:rsidRPr="00AB2D0C" w:rsidDel="00BD4B80">
          <w:delText>diversity of meta-ecosystems (Fig. S1). This was supported by comparing S</w:delText>
        </w:r>
        <w:r w:rsidRPr="00AB2D0C" w:rsidDel="00BD4B80">
          <w:rPr>
            <w:vertAlign w:val="subscript"/>
          </w:rPr>
          <w:delText>L</w:delText>
        </w:r>
        <w:r w:rsidRPr="00AB2D0C" w:rsidDel="00BD4B80">
          <w:delText>L</w:delText>
        </w:r>
        <w:r w:rsidRPr="00AB2D0C" w:rsidDel="00BD4B80">
          <w:rPr>
            <w:vertAlign w:val="subscript"/>
          </w:rPr>
          <w:delText xml:space="preserve">S </w:delText>
        </w:r>
        <w:r w:rsidRPr="00AB2D0C" w:rsidDel="00BD4B80">
          <w:delText>to M</w:delText>
        </w:r>
        <w:r w:rsidRPr="00AB2D0C" w:rsidDel="00BD4B80">
          <w:rPr>
            <w:vertAlign w:val="subscript"/>
          </w:rPr>
          <w:delText>M</w:delText>
        </w:r>
        <w:r w:rsidRPr="00AB2D0C" w:rsidDel="00BD4B80">
          <w:delText>M</w:delText>
        </w:r>
        <w:r w:rsidRPr="00AB2D0C" w:rsidDel="00BD4B80">
          <w:rPr>
            <w:vertAlign w:val="subscript"/>
          </w:rPr>
          <w:delText>M</w:delText>
        </w:r>
        <w:r w:rsidRPr="00AB2D0C" w:rsidDel="00BD4B80">
          <w:delText>.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xml:space="preserve"> exhibited higher β</w:delText>
        </w:r>
      </w:del>
      <w:del w:id="272" w:author="Emanuele Giacomuzzo" w:date="2024-03-21T11:30:00Z">
        <w:r w:rsidRPr="00AB2D0C" w:rsidDel="002A5ADA">
          <w:delText xml:space="preserve"> </w:delText>
        </w:r>
      </w:del>
      <w:del w:id="273" w:author="Emanuele Giacomuzzo" w:date="2024-03-21T16:14:00Z">
        <w:r w:rsidRPr="00AB2D0C" w:rsidDel="00BD4B80">
          <w:delText>diversity than M</w:delText>
        </w:r>
        <w:r w:rsidRPr="00AB2D0C" w:rsidDel="00BD4B80">
          <w:rPr>
            <w:vertAlign w:val="subscript"/>
          </w:rPr>
          <w:delText>M</w:delText>
        </w:r>
        <w:r w:rsidRPr="00AB2D0C" w:rsidDel="00BD4B80">
          <w:delText>M</w:delText>
        </w:r>
        <w:r w:rsidRPr="00AB2D0C" w:rsidDel="00BD4B80">
          <w:rPr>
            <w:vertAlign w:val="subscript"/>
          </w:rPr>
          <w:delText>M</w:delText>
        </w:r>
        <w:r w:rsidRPr="00AB2D0C" w:rsidDel="00BD4B80">
          <w:delText xml:space="preserve"> (solid lines in Fig. S1b, weak evidence, p = 0.08). They did not differ in their α (solid lines in Fig. S1a, no evidence, p &gt; 0.1) or γ</w:delText>
        </w:r>
      </w:del>
      <w:del w:id="274" w:author="Emanuele Giacomuzzo" w:date="2024-03-21T11:28:00Z">
        <w:r w:rsidRPr="00AB2D0C" w:rsidDel="00A825B6">
          <w:delText xml:space="preserve"> </w:delText>
        </w:r>
      </w:del>
      <w:del w:id="275" w:author="Emanuele Giacomuzzo" w:date="2024-03-21T16:14:00Z">
        <w:r w:rsidRPr="00AB2D0C" w:rsidDel="00BD4B80">
          <w:delText>diversity (solid lines in Fig. S1c, no evidence, p &gt; 0.1). As also at high resource flows, ecosystem size did not affect productivity (solid lines in Fig. S2, no evidence, p &gt; 0.1).</w:delText>
        </w:r>
      </w:del>
    </w:p>
    <w:p w14:paraId="68D5ED24" w14:textId="52B70A34" w:rsidR="00C937A5" w:rsidRPr="00AB2D0C" w:rsidDel="00BD4B80" w:rsidRDefault="00C937A5">
      <w:pPr>
        <w:spacing w:line="480" w:lineRule="auto"/>
        <w:rPr>
          <w:del w:id="276" w:author="Emanuele Giacomuzzo" w:date="2024-03-21T16:14:00Z"/>
        </w:rPr>
      </w:pPr>
    </w:p>
    <w:p w14:paraId="71F76720" w14:textId="0DFC2FE2" w:rsidR="00C937A5" w:rsidRPr="00AB2D0C" w:rsidDel="00BD4B80" w:rsidRDefault="00000000">
      <w:pPr>
        <w:rPr>
          <w:del w:id="277" w:author="Emanuele Giacomuzzo" w:date="2024-03-21T16:14:00Z"/>
          <w:i/>
        </w:rPr>
      </w:pPr>
      <w:del w:id="278" w:author="Emanuele Giacomuzzo" w:date="2024-03-21T16:14:00Z">
        <w:r w:rsidRPr="00AB2D0C" w:rsidDel="00BD4B80">
          <w:rPr>
            <w:i/>
          </w:rPr>
          <w:delText>Meta-ecosystem level: effects of resource flows</w:delText>
        </w:r>
      </w:del>
    </w:p>
    <w:p w14:paraId="3B3C29CA" w14:textId="1EC5A255" w:rsidR="00C937A5" w:rsidRPr="00AB2D0C" w:rsidDel="00BD4B80" w:rsidRDefault="00C937A5">
      <w:pPr>
        <w:spacing w:line="480" w:lineRule="auto"/>
        <w:rPr>
          <w:del w:id="279" w:author="Emanuele Giacomuzzo" w:date="2024-03-21T16:14:00Z"/>
        </w:rPr>
      </w:pPr>
    </w:p>
    <w:p w14:paraId="0E1C0B45" w14:textId="5AE0A3B9" w:rsidR="00C937A5" w:rsidRPr="00AB2D0C" w:rsidDel="00BD4B80" w:rsidRDefault="00000000">
      <w:pPr>
        <w:spacing w:line="480" w:lineRule="auto"/>
        <w:rPr>
          <w:del w:id="280" w:author="Emanuele Giacomuzzo" w:date="2024-03-21T16:14:00Z"/>
        </w:rPr>
      </w:pPr>
      <w:del w:id="281" w:author="Emanuele Giacomuzzo" w:date="2024-03-21T16:14:00Z">
        <w:r w:rsidRPr="00AB2D0C" w:rsidDel="00BD4B80">
          <w:delText xml:space="preserve">As at high resource flows levels, resources flowing between small and large ecosystems impacted their α and β diversity but not their </w:delText>
        </w:r>
      </w:del>
      <w:del w:id="282" w:author="Emanuele Giacomuzzo" w:date="2024-03-21T11:31:00Z">
        <w:r w:rsidRPr="00AB2D0C" w:rsidDel="002A5ADA">
          <w:delText xml:space="preserve">γ </w:delText>
        </w:r>
      </w:del>
      <w:del w:id="283" w:author="Emanuele Giacomuzzo" w:date="2024-03-21T16:14:00Z">
        <w:r w:rsidRPr="00AB2D0C" w:rsidDel="00BD4B80">
          <w:delText>diversity (Fig. S1). This was supported by comparing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xml:space="preserve"> and SL.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xml:space="preserve"> had lower β</w:delText>
        </w:r>
        <w:r w:rsidR="003A21EF" w:rsidDel="00BD4B80">
          <w:delText>-</w:delText>
        </w:r>
        <w:r w:rsidRPr="00AB2D0C" w:rsidDel="00BD4B80">
          <w:delText>diversity (purple lines in Fig. S1b, strong evidence, p = 0.007), higher mean α diversity (purple lines in Fig. S1a, strong evidence, p = 0.002), and the same γ</w:delText>
        </w:r>
      </w:del>
      <w:del w:id="284" w:author="Emanuele Giacomuzzo" w:date="2024-03-21T11:31:00Z">
        <w:r w:rsidRPr="00AB2D0C" w:rsidDel="002A5ADA">
          <w:delText xml:space="preserve"> </w:delText>
        </w:r>
      </w:del>
      <w:del w:id="285" w:author="Emanuele Giacomuzzo" w:date="2024-03-21T16:14:00Z">
        <w:r w:rsidRPr="00AB2D0C" w:rsidDel="00BD4B80">
          <w:delText>diversity (purple lines in Fig. S1c, no evidence, p &gt; 0.1). However, unlike at high resource flows, there was no evidence that the movement of resources changed productivity.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xml:space="preserve"> had the same total biomass as SL (purple lines in S2, no evidence, p &gt; 0.1). Resource flows interacted with time to influence </w:delText>
        </w:r>
        <w:commentRangeStart w:id="286"/>
        <w:r w:rsidRPr="00AB2D0C" w:rsidDel="00BD4B80">
          <w:delText>α</w:delText>
        </w:r>
        <w:r w:rsidR="003A21EF" w:rsidDel="00BD4B80">
          <w:delText>-</w:delText>
        </w:r>
        <w:r w:rsidRPr="00AB2D0C" w:rsidDel="00BD4B80">
          <w:delText xml:space="preserve"> and </w:delText>
        </w:r>
        <w:r w:rsidR="003A21EF" w:rsidRPr="00AB2D0C" w:rsidDel="00BD4B80">
          <w:delText>β</w:delText>
        </w:r>
        <w:r w:rsidR="003A21EF" w:rsidDel="00BD4B80">
          <w:delText>-</w:delText>
        </w:r>
        <w:r w:rsidRPr="00AB2D0C" w:rsidDel="00BD4B80">
          <w:delText xml:space="preserve">diversity </w:delText>
        </w:r>
        <w:commentRangeEnd w:id="286"/>
        <w:r w:rsidR="003A21EF" w:rsidDel="00BD4B80">
          <w:rPr>
            <w:rStyle w:val="CommentReference"/>
          </w:rPr>
          <w:commentReference w:id="286"/>
        </w:r>
        <w:r w:rsidRPr="00AB2D0C" w:rsidDel="00BD4B80">
          <w:delText>in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As at high levels of resource flows, there was no evidence for an effect of resource flows between two medium ecosystems on mean α, β, and γ</w:delText>
        </w:r>
      </w:del>
      <w:del w:id="287" w:author="Emanuele Giacomuzzo" w:date="2024-03-21T11:29:00Z">
        <w:r w:rsidRPr="00AB2D0C" w:rsidDel="002A5ADA">
          <w:delText xml:space="preserve"> </w:delText>
        </w:r>
      </w:del>
      <w:del w:id="288" w:author="Emanuele Giacomuzzo" w:date="2024-03-21T16:14:00Z">
        <w:r w:rsidRPr="00AB2D0C" w:rsidDel="00BD4B80">
          <w:delText>diversity (green lines in Fig. S1, no evidence, p &gt; 0.1). Contrary to high resource flows, resource flows increased the productivity of M</w:delText>
        </w:r>
        <w:r w:rsidRPr="00AB2D0C" w:rsidDel="00BD4B80">
          <w:rPr>
            <w:vertAlign w:val="subscript"/>
          </w:rPr>
          <w:delText>M</w:delText>
        </w:r>
        <w:r w:rsidRPr="00AB2D0C" w:rsidDel="00BD4B80">
          <w:delText>M</w:delText>
        </w:r>
        <w:r w:rsidRPr="00AB2D0C" w:rsidDel="00BD4B80">
          <w:rPr>
            <w:vertAlign w:val="subscript"/>
          </w:rPr>
          <w:delText>M</w:delText>
        </w:r>
        <w:r w:rsidRPr="00AB2D0C" w:rsidDel="00BD4B80">
          <w:delText>. M</w:delText>
        </w:r>
        <w:r w:rsidRPr="00AB2D0C" w:rsidDel="00BD4B80">
          <w:rPr>
            <w:vertAlign w:val="subscript"/>
          </w:rPr>
          <w:delText>M</w:delText>
        </w:r>
        <w:r w:rsidRPr="00AB2D0C" w:rsidDel="00BD4B80">
          <w:delText>M</w:delText>
        </w:r>
        <w:r w:rsidRPr="00AB2D0C" w:rsidDel="00BD4B80">
          <w:rPr>
            <w:vertAlign w:val="subscript"/>
          </w:rPr>
          <w:delText>M</w:delText>
        </w:r>
        <w:r w:rsidRPr="00AB2D0C" w:rsidDel="00BD4B80">
          <w:delText xml:space="preserve"> had higher biomass density than MM (green lines in Fig. S2, moderate evidence, p = 0.026). </w:delText>
        </w:r>
      </w:del>
    </w:p>
    <w:p w14:paraId="64E90438" w14:textId="3855FE78" w:rsidR="00C937A5" w:rsidRPr="00AB2D0C" w:rsidRDefault="001E3CBE">
      <w:pPr>
        <w:spacing w:line="480" w:lineRule="auto"/>
      </w:pPr>
      <w:ins w:id="289" w:author="Emanuele Giacomuzzo" w:date="2024-03-21T16:16:00Z">
        <w:r>
          <w:rPr>
            <w:noProof/>
          </w:rPr>
          <w:drawing>
            <wp:inline distT="0" distB="0" distL="0" distR="0" wp14:anchorId="56101031" wp14:editId="7ECAEA7A">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290" w:author="Emanuele Giacomuzzo" w:date="2024-03-21T16:16:00Z">
        <w:r w:rsidR="00000000" w:rsidRPr="00AB2D0C" w:rsidDel="001E3CBE">
          <w:rPr>
            <w:noProof/>
          </w:rPr>
          <w:drawing>
            <wp:inline distT="0" distB="0" distL="0" distR="0" wp14:anchorId="6698DD32" wp14:editId="03513CC1">
              <wp:extent cx="5732780" cy="7625080"/>
              <wp:effectExtent l="0" t="0" r="0" b="0"/>
              <wp:docPr id="1280486792" name="image3.png" descr="A graph of different types of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0486792" name="image3.png" descr="A graph of different types of lines&#10;&#10;Description automatically generated with medium confidence"/>
                      <pic:cNvPicPr preferRelativeResize="0"/>
                    </pic:nvPicPr>
                    <pic:blipFill>
                      <a:blip r:embed="rId23"/>
                      <a:srcRect/>
                      <a:stretch>
                        <a:fillRect/>
                      </a:stretch>
                    </pic:blipFill>
                    <pic:spPr>
                      <a:xfrm>
                        <a:off x="0" y="0"/>
                        <a:ext cx="5732780" cy="7625080"/>
                      </a:xfrm>
                      <a:prstGeom prst="rect">
                        <a:avLst/>
                      </a:prstGeom>
                      <a:ln/>
                    </pic:spPr>
                  </pic:pic>
                </a:graphicData>
              </a:graphic>
            </wp:inline>
          </w:drawing>
        </w:r>
      </w:del>
    </w:p>
    <w:p w14:paraId="5A53D459" w14:textId="5FBBFBC4" w:rsidR="00C937A5" w:rsidRPr="00AB2D0C" w:rsidDel="00BD4B80" w:rsidRDefault="00000000">
      <w:pPr>
        <w:spacing w:line="480" w:lineRule="auto"/>
        <w:rPr>
          <w:del w:id="291" w:author="Emanuele Giacomuzzo" w:date="2024-03-21T16:15:00Z"/>
        </w:rPr>
      </w:pPr>
      <w:r w:rsidRPr="00AB2D0C">
        <w:t>Figure S</w:t>
      </w:r>
      <w:ins w:id="292" w:author="Emanuele Giacomuzzo" w:date="2024-03-21T16:13:00Z">
        <w:r w:rsidR="003167AB">
          <w:t>3</w:t>
        </w:r>
      </w:ins>
      <w:del w:id="293" w:author="Emanuele Giacomuzzo" w:date="2024-03-21T16:13:00Z">
        <w:r w:rsidRPr="00AB2D0C" w:rsidDel="003167AB">
          <w:delText>1</w:delText>
        </w:r>
      </w:del>
      <w:r w:rsidRPr="00AB2D0C">
        <w:t xml:space="preserve">. </w:t>
      </w:r>
      <w:del w:id="294" w:author="Emanuele Giacomuzzo" w:date="2024-03-21T16:14:00Z">
        <w:r w:rsidRPr="00AB2D0C" w:rsidDel="00BD4B80">
          <w:delText>Meta-ecosystem ecosystem size asymmetry influenced biodiversity. Meta-ecosystems with asymmetric ecosystem sizes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sustained higher β</w:delText>
        </w:r>
      </w:del>
      <w:del w:id="295" w:author="Emanuele Giacomuzzo" w:date="2024-03-21T11:30:00Z">
        <w:r w:rsidRPr="00AB2D0C" w:rsidDel="002A5ADA">
          <w:delText xml:space="preserve"> </w:delText>
        </w:r>
      </w:del>
      <w:del w:id="296" w:author="Emanuele Giacomuzzo" w:date="2024-03-21T16:14:00Z">
        <w:r w:rsidRPr="00AB2D0C" w:rsidDel="00BD4B80">
          <w:delText>diversity (b) but same α (a) and γ</w:delText>
        </w:r>
      </w:del>
      <w:del w:id="297" w:author="Emanuele Giacomuzzo" w:date="2024-03-21T11:29:00Z">
        <w:r w:rsidRPr="00AB2D0C" w:rsidDel="002A5ADA">
          <w:delText xml:space="preserve"> </w:delText>
        </w:r>
      </w:del>
      <w:del w:id="298" w:author="Emanuele Giacomuzzo" w:date="2024-03-21T16:14:00Z">
        <w:r w:rsidRPr="00AB2D0C" w:rsidDel="00BD4B80">
          <w:delText>diversity (c). Dots represent means across replicates. Error bars represent 95 % confidence intervals; vertical grey lines represent disturbance events followed by resource flows. All systems were sampled on the same day. Points are slightly jittered to improve figure clarity.</w:delText>
        </w:r>
      </w:del>
    </w:p>
    <w:p w14:paraId="5D064BC6" w14:textId="77777777" w:rsidR="00C937A5" w:rsidRPr="00AB2D0C" w:rsidDel="00BD4B80" w:rsidRDefault="00C937A5">
      <w:pPr>
        <w:spacing w:line="480" w:lineRule="auto"/>
        <w:rPr>
          <w:del w:id="299" w:author="Emanuele Giacomuzzo" w:date="2024-03-21T16:15:00Z"/>
        </w:rPr>
      </w:pPr>
    </w:p>
    <w:p w14:paraId="5595C4EB" w14:textId="2DE43A4D" w:rsidR="00C937A5" w:rsidRPr="00AB2D0C" w:rsidRDefault="00000000">
      <w:pPr>
        <w:spacing w:line="480" w:lineRule="auto"/>
      </w:pPr>
      <w:del w:id="300" w:author="Emanuele Giacomuzzo" w:date="2024-03-21T16:14:00Z">
        <w:r w:rsidRPr="00AB2D0C" w:rsidDel="003D0C5F">
          <w:rPr>
            <w:noProof/>
          </w:rPr>
          <w:drawing>
            <wp:inline distT="0" distB="0" distL="0" distR="0" wp14:anchorId="452218D8" wp14:editId="279D6CAC">
              <wp:extent cx="5732780" cy="4095115"/>
              <wp:effectExtent l="0" t="0" r="0" b="0"/>
              <wp:docPr id="1280486795" name="image7.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different sizes and colors&#10;&#10;Description automatically generated"/>
                      <pic:cNvPicPr preferRelativeResize="0"/>
                    </pic:nvPicPr>
                    <pic:blipFill>
                      <a:blip r:embed="rId24"/>
                      <a:srcRect/>
                      <a:stretch>
                        <a:fillRect/>
                      </a:stretch>
                    </pic:blipFill>
                    <pic:spPr>
                      <a:xfrm>
                        <a:off x="0" y="0"/>
                        <a:ext cx="5732780" cy="4095115"/>
                      </a:xfrm>
                      <a:prstGeom prst="rect">
                        <a:avLst/>
                      </a:prstGeom>
                      <a:ln/>
                    </pic:spPr>
                  </pic:pic>
                </a:graphicData>
              </a:graphic>
            </wp:inline>
          </w:drawing>
        </w:r>
      </w:del>
    </w:p>
    <w:p w14:paraId="6DB04AFA" w14:textId="28119DD2" w:rsidR="00C937A5" w:rsidRPr="00AB2D0C" w:rsidDel="00BD4B80" w:rsidRDefault="00C937A5">
      <w:pPr>
        <w:spacing w:line="480" w:lineRule="auto"/>
        <w:rPr>
          <w:del w:id="301" w:author="Emanuele Giacomuzzo" w:date="2024-03-21T16:14:00Z"/>
        </w:rPr>
      </w:pPr>
    </w:p>
    <w:p w14:paraId="1F395055" w14:textId="633F8693" w:rsidR="00C937A5" w:rsidRPr="00AB2D0C" w:rsidDel="00BD4B80" w:rsidRDefault="00000000">
      <w:pPr>
        <w:spacing w:line="480" w:lineRule="auto"/>
        <w:rPr>
          <w:del w:id="302" w:author="Emanuele Giacomuzzo" w:date="2024-03-21T16:14:00Z"/>
        </w:rPr>
      </w:pPr>
      <w:del w:id="303" w:author="Emanuele Giacomuzzo" w:date="2024-03-21T16:14:00Z">
        <w:r w:rsidRPr="00AB2D0C" w:rsidDel="00BD4B80">
          <w:delText>Figure S</w:delText>
        </w:r>
      </w:del>
      <w:del w:id="304" w:author="Emanuele Giacomuzzo" w:date="2024-03-21T16:12:00Z">
        <w:r w:rsidRPr="00AB2D0C" w:rsidDel="00D8302A">
          <w:delText>2</w:delText>
        </w:r>
      </w:del>
      <w:del w:id="305" w:author="Emanuele Giacomuzzo" w:date="2024-03-21T16:14:00Z">
        <w:r w:rsidRPr="00AB2D0C" w:rsidDel="00BD4B80">
          <w:delText xml:space="preserve">. </w:delText>
        </w:r>
        <w:r w:rsidR="002A5ADA" w:rsidRPr="00AB2D0C" w:rsidDel="00BD4B80">
          <w:delText>E</w:delText>
        </w:r>
        <w:r w:rsidRPr="00AB2D0C" w:rsidDel="00BD4B80">
          <w:delText>cosystem size asymmetry had no effect on the meta-ecosystem total biomass. This was attested by comparing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xml:space="preserve"> to M</w:delText>
        </w:r>
        <w:r w:rsidRPr="00AB2D0C" w:rsidDel="00BD4B80">
          <w:rPr>
            <w:vertAlign w:val="subscript"/>
          </w:rPr>
          <w:delText>M</w:delText>
        </w:r>
        <w:r w:rsidRPr="00AB2D0C" w:rsidDel="00BD4B80">
          <w:delText>M</w:delText>
        </w:r>
        <w:r w:rsidRPr="00AB2D0C" w:rsidDel="00BD4B80">
          <w:rPr>
            <w:vertAlign w:val="subscript"/>
          </w:rPr>
          <w:delText>M</w:delText>
        </w:r>
        <w:r w:rsidRPr="00AB2D0C" w:rsidDel="00BD4B80">
          <w:delText>. This was attested by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xml:space="preserve"> having the same biomass as SL. Resource flowing between medium ecosystems affected total biomass density, as M</w:delText>
        </w:r>
        <w:r w:rsidRPr="00AB2D0C" w:rsidDel="00BD4B80">
          <w:rPr>
            <w:vertAlign w:val="subscript"/>
          </w:rPr>
          <w:delText>M</w:delText>
        </w:r>
        <w:r w:rsidRPr="00AB2D0C" w:rsidDel="00BD4B80">
          <w:delText>M</w:delText>
        </w:r>
        <w:r w:rsidRPr="00AB2D0C" w:rsidDel="00BD4B80">
          <w:rPr>
            <w:vertAlign w:val="subscript"/>
          </w:rPr>
          <w:delText>M</w:delText>
        </w:r>
        <w:r w:rsidRPr="00AB2D0C" w:rsidDel="00BD4B80">
          <w:delText xml:space="preserve"> were more productive than MM. Dots represent means across replicates; error bars represent 95 % confidence intervals; vertical grey lines represent disturbance events followed by resource flows. All systems were sampled on the same day. Points were </w:delText>
        </w:r>
        <w:r w:rsidR="003A21EF" w:rsidDel="00BD4B80">
          <w:delText xml:space="preserve">minimally </w:delText>
        </w:r>
        <w:r w:rsidR="003A21EF" w:rsidRPr="00AB2D0C" w:rsidDel="00BD4B80">
          <w:delText>jittered</w:delText>
        </w:r>
        <w:r w:rsidR="003A21EF" w:rsidDel="00BD4B80">
          <w:delText xml:space="preserve"> along the x-axis </w:delText>
        </w:r>
        <w:r w:rsidRPr="00AB2D0C" w:rsidDel="00BD4B80">
          <w:delText>to make the figure clear.</w:delText>
        </w:r>
      </w:del>
    </w:p>
    <w:p w14:paraId="74CB9BED" w14:textId="77777777" w:rsidR="00C937A5" w:rsidRPr="00AB2D0C" w:rsidDel="00BD4B80" w:rsidRDefault="00C937A5">
      <w:pPr>
        <w:spacing w:line="480" w:lineRule="auto"/>
        <w:rPr>
          <w:del w:id="306" w:author="Emanuele Giacomuzzo" w:date="2024-03-21T16:15:00Z"/>
        </w:rPr>
      </w:pPr>
    </w:p>
    <w:p w14:paraId="4229C524" w14:textId="68EBE44A" w:rsidR="00C937A5" w:rsidRPr="00AB2D0C" w:rsidDel="00BD4B80" w:rsidRDefault="002A5ADA">
      <w:pPr>
        <w:rPr>
          <w:del w:id="307" w:author="Emanuele Giacomuzzo" w:date="2024-03-21T16:14:00Z"/>
          <w:i/>
        </w:rPr>
      </w:pPr>
      <w:del w:id="308" w:author="Emanuele Giacomuzzo" w:date="2024-03-21T16:14:00Z">
        <w:r w:rsidRPr="00AB2D0C" w:rsidDel="00BD4B80">
          <w:rPr>
            <w:i/>
          </w:rPr>
          <w:delText>Ecosystem level: effects of resource flows</w:delText>
        </w:r>
      </w:del>
    </w:p>
    <w:p w14:paraId="577CBB16" w14:textId="3CA1C77F" w:rsidR="00C937A5" w:rsidRPr="00AB2D0C" w:rsidDel="00BD4B80" w:rsidRDefault="00C937A5">
      <w:pPr>
        <w:spacing w:line="480" w:lineRule="auto"/>
        <w:rPr>
          <w:del w:id="309" w:author="Emanuele Giacomuzzo" w:date="2024-03-21T16:14:00Z"/>
        </w:rPr>
      </w:pPr>
    </w:p>
    <w:p w14:paraId="67221FFE" w14:textId="355913CA" w:rsidR="00C937A5" w:rsidRPr="00AB2D0C" w:rsidDel="00BD4B80" w:rsidRDefault="00000000">
      <w:pPr>
        <w:spacing w:line="480" w:lineRule="auto"/>
        <w:rPr>
          <w:del w:id="310" w:author="Emanuele Giacomuzzo" w:date="2024-03-21T16:14:00Z"/>
        </w:rPr>
      </w:pPr>
      <w:del w:id="311" w:author="Emanuele Giacomuzzo" w:date="2024-03-21T16:14:00Z">
        <w:r w:rsidRPr="00AB2D0C" w:rsidDel="00BD4B80">
          <w:delText>As with high resource flows, resource flows in S</w:delText>
        </w:r>
        <w:r w:rsidRPr="00AB2D0C" w:rsidDel="00BD4B80">
          <w:rPr>
            <w:vertAlign w:val="subscript"/>
          </w:rPr>
          <w:delText>L</w:delText>
        </w:r>
        <w:r w:rsidRPr="00AB2D0C" w:rsidDel="00BD4B80">
          <w:delText>L</w:delText>
        </w:r>
        <w:r w:rsidRPr="00AB2D0C" w:rsidDel="00BD4B80">
          <w:rPr>
            <w:vertAlign w:val="subscript"/>
          </w:rPr>
          <w:delText>S</w:delText>
        </w:r>
        <w:r w:rsidRPr="00AB2D0C" w:rsidDel="00BD4B80">
          <w:delText xml:space="preserve"> changed biodiversity and productivity at a local level (Fig. S3). The connection to large ecosystems made small ecosystems more biodiverse (solid orange vs solid grey lines in Fig. S3a, strong evidence, p = 0.001) and more productive (solid orange vs solid grey lines in Fig. S3b, strong evidence, p = 0.004). The connection to small ecosystems made large ecosystems less biodiverse (solid blue vs solid black lines in Fig. S3a, strong evidence, p = 0.001) and less productive (solid blue vs solid black lines in Fig. S3a, weak evidence, p = 0.064) than if they were </w:delText>
        </w:r>
        <w:r w:rsidR="00A0124E" w:rsidDel="00BD4B80">
          <w:delText>unconnected</w:delText>
        </w:r>
        <w:r w:rsidRPr="00AB2D0C" w:rsidDel="00BD4B80">
          <w:delText>. The effect of the connection on the biodiversity of large ecosystems was not detected at high resource flows. Time interacted with the connection to influence the biodiversity of small and large ecosystems and the biomass of large ecosystems. Resource flows in M</w:delText>
        </w:r>
        <w:r w:rsidRPr="00AB2D0C" w:rsidDel="00BD4B80">
          <w:rPr>
            <w:vertAlign w:val="subscript"/>
          </w:rPr>
          <w:delText>M</w:delText>
        </w:r>
        <w:r w:rsidRPr="00AB2D0C" w:rsidDel="00BD4B80">
          <w:delText>M</w:delText>
        </w:r>
        <w:r w:rsidRPr="00AB2D0C" w:rsidDel="00BD4B80">
          <w:rPr>
            <w:vertAlign w:val="subscript"/>
          </w:rPr>
          <w:delText>M</w:delText>
        </w:r>
        <w:r w:rsidRPr="00AB2D0C" w:rsidDel="00BD4B80">
          <w:delText xml:space="preserve"> impacted only the productivity but not the biodiversity of their ecosystems. Resources flowing between medium ecosystems impacted their productivity but not their biodiversity. Medium ecosystems connected to other medium ecosystems compared to </w:delText>
        </w:r>
        <w:r w:rsidR="00A0124E" w:rsidDel="00BD4B80">
          <w:delText>unconnected</w:delText>
        </w:r>
        <w:r w:rsidRPr="00AB2D0C" w:rsidDel="00BD4B80">
          <w:delText xml:space="preserve"> medium ecosystems were more productive (S4b, strong evidence, p = 0.003) but as biodiverse (S4a, no evidence, p &gt; 0.1). </w:delText>
        </w:r>
      </w:del>
    </w:p>
    <w:p w14:paraId="23324DC9" w14:textId="3558FC55" w:rsidR="00C937A5" w:rsidRPr="00AB2D0C" w:rsidDel="00BD4B80" w:rsidRDefault="00C937A5">
      <w:pPr>
        <w:spacing w:line="480" w:lineRule="auto"/>
        <w:rPr>
          <w:del w:id="312" w:author="Emanuele Giacomuzzo" w:date="2024-03-21T16:14:00Z"/>
        </w:rPr>
      </w:pPr>
    </w:p>
    <w:p w14:paraId="5BDECAD2" w14:textId="677CDF6C" w:rsidR="00C937A5" w:rsidRPr="00AB2D0C" w:rsidDel="00BD4B80" w:rsidRDefault="00000000">
      <w:pPr>
        <w:spacing w:line="480" w:lineRule="auto"/>
        <w:rPr>
          <w:del w:id="313" w:author="Emanuele Giacomuzzo" w:date="2024-03-21T16:14:00Z"/>
        </w:rPr>
      </w:pPr>
      <w:del w:id="314" w:author="Emanuele Giacomuzzo" w:date="2024-03-21T16:14:00Z">
        <w:r w:rsidRPr="00AB2D0C" w:rsidDel="00BD4B80">
          <w:delText>Unlike with high resource flows, how a connection impacted a</w:delText>
        </w:r>
        <w:r w:rsidR="003A21EF" w:rsidDel="00BD4B80">
          <w:delText>n</w:delText>
        </w:r>
        <w:r w:rsidRPr="00AB2D0C" w:rsidDel="00BD4B80">
          <w:delText xml:space="preserve"> ecosystem was dependent on the size of the ecosystem it was connected to only for small ecosystems (Fig. S3). The size of the connected ecosystem influenced the biodiversity and productivity of the small ecosystems. Being connected to a small instead of being </w:delText>
        </w:r>
        <w:r w:rsidR="00A0124E" w:rsidDel="00BD4B80">
          <w:delText>unconnected</w:delText>
        </w:r>
        <w:r w:rsidRPr="00AB2D0C" w:rsidDel="00BD4B80">
          <w:delText xml:space="preserve"> did not influence its biodiversity (grey solid vs dotted orange lines in Fig. S3a, no evidence, p &gt; 0.1) or productivity (grey solid vs dotted orange lines in Fig. S3b, no evidence, p &gt; 0.1). However, being connected to a larger ecosystem it increased its biodiversity (solid orange vs solid grey lines in Fig. S3a, very strong evidence, p &lt; 0.001) and biomass (solid orange vs solid grey lines in Fig. S3b, very strong evidence, p &lt; 0.001). </w:delText>
        </w:r>
      </w:del>
    </w:p>
    <w:p w14:paraId="0D17B9FA" w14:textId="3C941D3C" w:rsidR="00C937A5" w:rsidRPr="00AB2D0C" w:rsidDel="00BD4B80" w:rsidRDefault="00C937A5">
      <w:pPr>
        <w:spacing w:line="480" w:lineRule="auto"/>
        <w:rPr>
          <w:del w:id="315" w:author="Emanuele Giacomuzzo" w:date="2024-03-21T16:14:00Z"/>
        </w:rPr>
      </w:pPr>
    </w:p>
    <w:p w14:paraId="62465D92" w14:textId="6F4E7704" w:rsidR="00C937A5" w:rsidRPr="00AB2D0C" w:rsidDel="00BD4B80" w:rsidRDefault="00000000">
      <w:pPr>
        <w:spacing w:line="480" w:lineRule="auto"/>
        <w:rPr>
          <w:del w:id="316" w:author="Emanuele Giacomuzzo" w:date="2024-03-21T16:14:00Z"/>
        </w:rPr>
      </w:pPr>
      <w:del w:id="317" w:author="Emanuele Giacomuzzo" w:date="2024-03-21T16:14:00Z">
        <w:r w:rsidRPr="00AB2D0C" w:rsidDel="00BD4B80">
          <w:delText>For large ecosystems, only the connection had an effect, not the size of the connected ecosystem. Being connected to another large ecosystem decreased large ecosystems</w:delText>
        </w:r>
      </w:del>
      <w:del w:id="318" w:author="Emanuele Giacomuzzo" w:date="2024-03-21T11:29:00Z">
        <w:r w:rsidRPr="00AB2D0C" w:rsidDel="002A5ADA">
          <w:delText>'</w:delText>
        </w:r>
      </w:del>
      <w:del w:id="319" w:author="Emanuele Giacomuzzo" w:date="2024-03-21T16:14:00Z">
        <w:r w:rsidRPr="00AB2D0C" w:rsidDel="00BD4B80">
          <w:delText xml:space="preserve"> biodiversity (solid blue vs solid black lines in Fig. S3a, weak evidence, p = 0.064) and productivity (solid blue vs solid black lines in Fig. S3b, no evidence, p &gt; 0.1). Being connected to a small ecosystem decreased its biodiversity the same as being connected to a large ecosystem (dotted blue vs solid blue lines in Fig. S3a, no evidence, p &gt; 0.1) and biomass (dotted blue vs solid blue lines in Fig. S3b, no evidence, p &gt; 0.1). In small ecosystems, time interacted with ecosystem size and connection to influence biodiversity. In large ecosystems, time interacted with connection to influence biodiversity and biomass.</w:delText>
        </w:r>
      </w:del>
    </w:p>
    <w:p w14:paraId="40809B42" w14:textId="480801F8" w:rsidR="00C937A5" w:rsidRPr="00AB2D0C" w:rsidDel="00BD4B80" w:rsidRDefault="00C937A5">
      <w:pPr>
        <w:spacing w:line="480" w:lineRule="auto"/>
        <w:rPr>
          <w:del w:id="320" w:author="Emanuele Giacomuzzo" w:date="2024-03-21T16:15:00Z"/>
        </w:rPr>
      </w:pPr>
    </w:p>
    <w:p w14:paraId="20D0F810" w14:textId="57D51A83" w:rsidR="00C937A5" w:rsidRPr="00AB2D0C" w:rsidRDefault="00D82259">
      <w:pPr>
        <w:spacing w:line="480" w:lineRule="auto"/>
      </w:pPr>
      <w:ins w:id="321" w:author="Emanuele Giacomuzzo" w:date="2024-03-21T16:17:00Z">
        <w:r>
          <w:rPr>
            <w:noProof/>
          </w:rPr>
          <w:drawing>
            <wp:inline distT="0" distB="0" distL="0" distR="0" wp14:anchorId="2566ED81" wp14:editId="07D40263">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322" w:author="Emanuele Giacomuzzo" w:date="2024-03-21T16:17:00Z">
        <w:r w:rsidR="00000000" w:rsidRPr="00AB2D0C" w:rsidDel="00D82259">
          <w:rPr>
            <w:noProof/>
          </w:rPr>
          <w:drawing>
            <wp:inline distT="0" distB="0" distL="0" distR="0" wp14:anchorId="09DA74D4" wp14:editId="497490EE">
              <wp:extent cx="5725160" cy="6623685"/>
              <wp:effectExtent l="0" t="0" r="2540" b="5715"/>
              <wp:docPr id="1280486794" name="image9.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4" name="image9.png" descr="A graph of different colored lines&#10;&#10;Description automatically generated"/>
                      <pic:cNvPicPr preferRelativeResize="0"/>
                    </pic:nvPicPr>
                    <pic:blipFill>
                      <a:blip r:embed="rId26"/>
                      <a:srcRect/>
                      <a:stretch>
                        <a:fillRect/>
                      </a:stretch>
                    </pic:blipFill>
                    <pic:spPr>
                      <a:xfrm>
                        <a:off x="0" y="0"/>
                        <a:ext cx="5725160" cy="6623685"/>
                      </a:xfrm>
                      <a:prstGeom prst="rect">
                        <a:avLst/>
                      </a:prstGeom>
                      <a:ln/>
                    </pic:spPr>
                  </pic:pic>
                </a:graphicData>
              </a:graphic>
            </wp:inline>
          </w:drawing>
        </w:r>
      </w:del>
    </w:p>
    <w:p w14:paraId="0BC9436D" w14:textId="21FAEC67" w:rsidR="00C937A5" w:rsidRPr="00AB2D0C" w:rsidRDefault="00000000">
      <w:pPr>
        <w:spacing w:line="480" w:lineRule="auto"/>
      </w:pPr>
      <w:r w:rsidRPr="00AB2D0C">
        <w:t>Figure S</w:t>
      </w:r>
      <w:ins w:id="323" w:author="Emanuele Giacomuzzo" w:date="2024-03-21T16:15:00Z">
        <w:r w:rsidR="00BD4B80">
          <w:t>4</w:t>
        </w:r>
      </w:ins>
      <w:del w:id="324" w:author="Emanuele Giacomuzzo" w:date="2024-03-21T16:15:00Z">
        <w:r w:rsidRPr="00AB2D0C" w:rsidDel="00BD4B80">
          <w:delText>3</w:delText>
        </w:r>
      </w:del>
      <w:r w:rsidRPr="00AB2D0C">
        <w:t>.</w:t>
      </w:r>
      <w:del w:id="325" w:author="Emanuele Giacomuzzo" w:date="2024-03-21T16:15:00Z">
        <w:r w:rsidRPr="00AB2D0C" w:rsidDel="00BD4B80">
          <w:delText xml:space="preserve"> In small ecosystems the size of the connected ecosystem impacted the biodiversity (a) and (b) biomass density of a ecosystem. In large ecosystems the size of the connected ecosystem did not impact neither the biodiversity (a) nor the (b) biomass density of a</w:delText>
        </w:r>
      </w:del>
      <w:ins w:id="326" w:author="Florian Altermatt" w:date="2024-03-20T14:14:00Z">
        <w:del w:id="327" w:author="Emanuele Giacomuzzo" w:date="2024-03-21T16:15:00Z">
          <w:r w:rsidR="003A21EF" w:rsidDel="00BD4B80">
            <w:delText>n</w:delText>
          </w:r>
        </w:del>
      </w:ins>
      <w:del w:id="328" w:author="Emanuele Giacomuzzo" w:date="2024-03-21T16:15:00Z">
        <w:r w:rsidRPr="00AB2D0C" w:rsidDel="00BD4B80">
          <w:delText xml:space="preserve"> ecosystem. Dots represent means across replicates; error bars represent 95 % confidence intervals; vertical grey lines represent disturbance events. All ecosystems were sampled on the same day. Points were jittered to make the figure clear.</w:delText>
        </w:r>
      </w:del>
    </w:p>
    <w:p w14:paraId="432C5642" w14:textId="77777777" w:rsidR="00C937A5" w:rsidRPr="00AB2D0C" w:rsidRDefault="00C937A5">
      <w:pPr>
        <w:spacing w:line="480" w:lineRule="auto"/>
      </w:pPr>
    </w:p>
    <w:p w14:paraId="16F5FB85" w14:textId="49EB91EE" w:rsidR="00C937A5" w:rsidRPr="00AB2D0C" w:rsidRDefault="00E025BF">
      <w:pPr>
        <w:spacing w:line="480" w:lineRule="auto"/>
      </w:pPr>
      <w:ins w:id="329" w:author="Emanuele Giacomuzzo" w:date="2024-03-21T16:17:00Z">
        <w:r>
          <w:rPr>
            <w:noProof/>
          </w:rPr>
          <w:lastRenderedPageBreak/>
          <w:drawing>
            <wp:inline distT="0" distB="0" distL="0" distR="0" wp14:anchorId="6D4A45E7" wp14:editId="1C6A3C02">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330" w:author="Emanuele Giacomuzzo" w:date="2024-03-21T16:17:00Z">
        <w:r w:rsidR="00000000" w:rsidRPr="00AB2D0C" w:rsidDel="00E025BF">
          <w:rPr>
            <w:noProof/>
          </w:rPr>
          <w:drawing>
            <wp:inline distT="0" distB="0" distL="0" distR="0" wp14:anchorId="2212B889" wp14:editId="7438D066">
              <wp:extent cx="5725160" cy="6623685"/>
              <wp:effectExtent l="0" t="0" r="2540" b="5715"/>
              <wp:docPr id="1280486798" name="image8.png" descr="A graph of a number of bloat and a number of bloa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8" name="image8.png" descr="A graph of a number of bloat and a number of bloat&#10;&#10;Description automatically generated"/>
                      <pic:cNvPicPr preferRelativeResize="0"/>
                    </pic:nvPicPr>
                    <pic:blipFill>
                      <a:blip r:embed="rId28"/>
                      <a:srcRect/>
                      <a:stretch>
                        <a:fillRect/>
                      </a:stretch>
                    </pic:blipFill>
                    <pic:spPr>
                      <a:xfrm>
                        <a:off x="0" y="0"/>
                        <a:ext cx="5725160" cy="6623685"/>
                      </a:xfrm>
                      <a:prstGeom prst="rect">
                        <a:avLst/>
                      </a:prstGeom>
                      <a:ln/>
                    </pic:spPr>
                  </pic:pic>
                </a:graphicData>
              </a:graphic>
            </wp:inline>
          </w:drawing>
        </w:r>
      </w:del>
    </w:p>
    <w:p w14:paraId="75BED31D" w14:textId="1651C690" w:rsidR="00C937A5" w:rsidDel="00CD410F" w:rsidRDefault="00000000">
      <w:pPr>
        <w:spacing w:line="480" w:lineRule="auto"/>
        <w:rPr>
          <w:del w:id="331" w:author="Emanuele Giacomuzzo" w:date="2024-03-21T16:16:00Z"/>
        </w:rPr>
      </w:pPr>
      <w:r w:rsidRPr="00AB2D0C">
        <w:t>Figure S</w:t>
      </w:r>
      <w:ins w:id="332" w:author="Emanuele Giacomuzzo" w:date="2024-03-21T16:15:00Z">
        <w:r w:rsidR="00EC57BD">
          <w:t>5</w:t>
        </w:r>
      </w:ins>
      <w:del w:id="333" w:author="Emanuele Giacomuzzo" w:date="2024-03-21T16:15:00Z">
        <w:r w:rsidRPr="00AB2D0C" w:rsidDel="00EC57BD">
          <w:delText>4</w:delText>
        </w:r>
      </w:del>
      <w:r w:rsidRPr="00AB2D0C">
        <w:t>.</w:t>
      </w:r>
      <w:del w:id="334" w:author="Emanuele Giacomuzzo" w:date="2024-03-21T16:15:00Z">
        <w:r w:rsidRPr="00AB2D0C" w:rsidDel="00EC57BD">
          <w:delText xml:space="preserve"> The connection with another medium ecosystem did not affect (i) the biodiversity of medium ecosystems, but it increased their (b) biomass density. Dots represent means across replicates; error bars represent 95 % confidence intervals; vertical grey lines represent disturbance events followed by resource flows. All systems were sampled on the same day. Points were jittered to make the figure clear.</w:delText>
        </w:r>
      </w:del>
    </w:p>
    <w:p w14:paraId="55F2C34B" w14:textId="77777777" w:rsidR="00CD410F" w:rsidRDefault="00CD410F" w:rsidP="00EC57BD">
      <w:pPr>
        <w:spacing w:line="480" w:lineRule="auto"/>
        <w:rPr>
          <w:ins w:id="335" w:author="Emanuele Giacomuzzo" w:date="2024-03-21T16:17:00Z"/>
        </w:rPr>
      </w:pPr>
    </w:p>
    <w:p w14:paraId="4777B2D7" w14:textId="2A21669B" w:rsidR="00EC57BD" w:rsidRPr="00AB2D0C" w:rsidRDefault="00241C05">
      <w:pPr>
        <w:spacing w:line="480" w:lineRule="auto"/>
        <w:rPr>
          <w:ins w:id="336" w:author="Emanuele Giacomuzzo" w:date="2024-03-21T16:16:00Z"/>
        </w:rPr>
      </w:pPr>
      <w:ins w:id="337" w:author="Emanuele Giacomuzzo" w:date="2024-03-21T16:17:00Z">
        <w:r>
          <w:rPr>
            <w:noProof/>
          </w:rPr>
          <w:lastRenderedPageBreak/>
          <w:drawing>
            <wp:inline distT="0" distB="0" distL="0" distR="0" wp14:anchorId="5E6A1C87" wp14:editId="2B00E01E">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34B5E969" w14:textId="1A6AB2ED" w:rsidR="00C937A5" w:rsidRPr="00AB2D0C" w:rsidDel="00EC57BD" w:rsidRDefault="00CD410F">
      <w:pPr>
        <w:spacing w:line="480" w:lineRule="auto"/>
        <w:rPr>
          <w:del w:id="338" w:author="Emanuele Giacomuzzo" w:date="2024-03-21T16:15:00Z"/>
        </w:rPr>
      </w:pPr>
      <w:ins w:id="339" w:author="Emanuele Giacomuzzo" w:date="2024-03-21T16:17:00Z">
        <w:r>
          <w:t>Figure S6.</w:t>
        </w:r>
      </w:ins>
    </w:p>
    <w:p w14:paraId="41C82DF2" w14:textId="7A087125" w:rsidR="00C937A5" w:rsidRPr="00AB2D0C" w:rsidDel="00EC57BD" w:rsidRDefault="003A21EF">
      <w:pPr>
        <w:rPr>
          <w:del w:id="340" w:author="Emanuele Giacomuzzo" w:date="2024-03-21T16:15:00Z"/>
          <w:i/>
        </w:rPr>
      </w:pPr>
      <w:del w:id="341" w:author="Emanuele Giacomuzzo" w:date="2024-03-21T16:15:00Z">
        <w:r w:rsidDel="00EC57BD">
          <w:rPr>
            <w:i/>
          </w:rPr>
          <w:delText>E</w:delText>
        </w:r>
        <w:r w:rsidRPr="00AB2D0C" w:rsidDel="00EC57BD">
          <w:rPr>
            <w:i/>
          </w:rPr>
          <w:delText>cosystem level: effects of ecosystem size per se</w:delText>
        </w:r>
      </w:del>
    </w:p>
    <w:p w14:paraId="37977DB9" w14:textId="30E995F3" w:rsidR="00C937A5" w:rsidRPr="00AB2D0C" w:rsidDel="00EC57BD" w:rsidRDefault="00C937A5">
      <w:pPr>
        <w:spacing w:line="480" w:lineRule="auto"/>
        <w:rPr>
          <w:del w:id="342" w:author="Emanuele Giacomuzzo" w:date="2024-03-21T16:15:00Z"/>
        </w:rPr>
      </w:pPr>
    </w:p>
    <w:p w14:paraId="49BEEFC2" w14:textId="7F425752" w:rsidR="00C937A5" w:rsidRPr="00AB2D0C" w:rsidDel="00EC57BD" w:rsidRDefault="00000000">
      <w:pPr>
        <w:spacing w:line="480" w:lineRule="auto"/>
        <w:rPr>
          <w:del w:id="343" w:author="Emanuele Giacomuzzo" w:date="2024-03-21T16:15:00Z"/>
        </w:rPr>
      </w:pPr>
      <w:del w:id="344" w:author="Emanuele Giacomuzzo" w:date="2024-03-21T16:15:00Z">
        <w:r w:rsidRPr="00AB2D0C" w:rsidDel="00EC57BD">
          <w:delText xml:space="preserve">As in the high disturbance treatment, ecosystem size impacted the biomass and biodiversity of </w:delText>
        </w:r>
        <w:r w:rsidR="00A0124E" w:rsidDel="00EC57BD">
          <w:delText>unconnected</w:delText>
        </w:r>
        <w:r w:rsidRPr="00AB2D0C" w:rsidDel="00EC57BD">
          <w:delText xml:space="preserve"> ecosystems (Fig. S5). Larger ecosystems were more biodiverse (Fig. S5a, strong evidence, p &lt; 0.001) and productive (Fig. S5b, strong evidence, p &lt; 0.001). The effect of ecosystem size on biodiversity and biomass density was influenced by time.</w:delText>
        </w:r>
      </w:del>
    </w:p>
    <w:p w14:paraId="3D00BF3E" w14:textId="77777777" w:rsidR="00C937A5" w:rsidRPr="00AB2D0C" w:rsidDel="00EC57BD" w:rsidRDefault="00C937A5">
      <w:pPr>
        <w:spacing w:line="480" w:lineRule="auto"/>
        <w:rPr>
          <w:del w:id="345" w:author="Emanuele Giacomuzzo" w:date="2024-03-21T16:16:00Z"/>
        </w:rPr>
      </w:pPr>
    </w:p>
    <w:p w14:paraId="60B5783A" w14:textId="47A4D326" w:rsidR="00C937A5" w:rsidRPr="00AB2D0C" w:rsidDel="00EC57BD" w:rsidRDefault="00000000" w:rsidP="00EC57BD">
      <w:pPr>
        <w:spacing w:line="480" w:lineRule="auto"/>
        <w:rPr>
          <w:del w:id="346" w:author="Emanuele Giacomuzzo" w:date="2024-03-21T16:16:00Z"/>
        </w:rPr>
        <w:pPrChange w:id="347" w:author="Emanuele Giacomuzzo" w:date="2024-03-21T16:16:00Z">
          <w:pPr>
            <w:spacing w:line="480" w:lineRule="auto"/>
          </w:pPr>
        </w:pPrChange>
      </w:pPr>
      <w:del w:id="348" w:author="Emanuele Giacomuzzo" w:date="2024-03-21T16:16:00Z">
        <w:r w:rsidRPr="00AB2D0C" w:rsidDel="00EC57BD">
          <w:rPr>
            <w:noProof/>
          </w:rPr>
          <w:drawing>
            <wp:inline distT="0" distB="0" distL="0" distR="0" wp14:anchorId="4437F2B9" wp14:editId="57C8683D">
              <wp:extent cx="5725160" cy="6623685"/>
              <wp:effectExtent l="0" t="0" r="0" b="0"/>
              <wp:docPr id="1280486796" name="image4.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types of data&#10;&#10;Description automatically generated with medium confidence"/>
                      <pic:cNvPicPr preferRelativeResize="0"/>
                    </pic:nvPicPr>
                    <pic:blipFill>
                      <a:blip r:embed="rId30"/>
                      <a:srcRect/>
                      <a:stretch>
                        <a:fillRect/>
                      </a:stretch>
                    </pic:blipFill>
                    <pic:spPr>
                      <a:xfrm>
                        <a:off x="0" y="0"/>
                        <a:ext cx="5725160" cy="6623685"/>
                      </a:xfrm>
                      <a:prstGeom prst="rect">
                        <a:avLst/>
                      </a:prstGeom>
                      <a:ln/>
                    </pic:spPr>
                  </pic:pic>
                </a:graphicData>
              </a:graphic>
            </wp:inline>
          </w:drawing>
        </w:r>
      </w:del>
    </w:p>
    <w:p w14:paraId="2CD22695" w14:textId="1945247C" w:rsidR="00C937A5" w:rsidRPr="00AB2D0C" w:rsidDel="00EC57BD" w:rsidRDefault="00C937A5" w:rsidP="00EC57BD">
      <w:pPr>
        <w:spacing w:line="480" w:lineRule="auto"/>
        <w:rPr>
          <w:del w:id="349" w:author="Emanuele Giacomuzzo" w:date="2024-03-21T16:16:00Z"/>
        </w:rPr>
        <w:pPrChange w:id="350" w:author="Emanuele Giacomuzzo" w:date="2024-03-21T16:16:00Z">
          <w:pPr>
            <w:spacing w:line="480" w:lineRule="auto"/>
          </w:pPr>
        </w:pPrChange>
      </w:pPr>
    </w:p>
    <w:p w14:paraId="151EEFFB" w14:textId="6EBFEA7F" w:rsidR="00C937A5" w:rsidRPr="00AB2D0C" w:rsidDel="00EC57BD" w:rsidRDefault="00000000" w:rsidP="00EC57BD">
      <w:pPr>
        <w:spacing w:line="480" w:lineRule="auto"/>
        <w:rPr>
          <w:del w:id="351" w:author="Emanuele Giacomuzzo" w:date="2024-03-21T16:16:00Z"/>
        </w:rPr>
      </w:pPr>
      <w:del w:id="352" w:author="Emanuele Giacomuzzo" w:date="2024-03-21T16:16:00Z">
        <w:r w:rsidRPr="00AB2D0C" w:rsidDel="00EC57BD">
          <w:delText xml:space="preserve">Figure S5. The larger the </w:delText>
        </w:r>
        <w:r w:rsidR="00A0124E" w:rsidDel="00EC57BD">
          <w:delText>unconnected</w:delText>
        </w:r>
        <w:r w:rsidRPr="00AB2D0C" w:rsidDel="00EC57BD">
          <w:delText xml:space="preserve"> ecosystem, the higher biomass (a) and biodiversity (b) it sustained throughout the experiment. Dots represent means across replicates; error bars represent 95 % confidence intervals; vertical grey lines represent disturbance events. All ecosystems were sampled on the same day. Points were jittered to make the figure clear.</w:delText>
        </w:r>
      </w:del>
    </w:p>
    <w:p w14:paraId="5EE93F75" w14:textId="77777777" w:rsidR="00C937A5" w:rsidRPr="00AB2D0C" w:rsidDel="003F433D" w:rsidRDefault="00C937A5">
      <w:pPr>
        <w:spacing w:line="480" w:lineRule="auto"/>
        <w:rPr>
          <w:del w:id="353" w:author="Emanuele Giacomuzzo" w:date="2024-03-21T16:10:00Z"/>
        </w:rPr>
      </w:pPr>
    </w:p>
    <w:p w14:paraId="353F18E7" w14:textId="0F0C8841" w:rsidR="00AF320A" w:rsidRDefault="00AF320A" w:rsidP="00EC57BD">
      <w:pPr>
        <w:spacing w:line="480" w:lineRule="auto"/>
        <w:rPr>
          <w:ins w:id="354" w:author="Emanuele Giacomuzzo" w:date="2024-03-21T14:00:00Z"/>
          <w:b/>
        </w:rPr>
        <w:pPrChange w:id="355" w:author="Emanuele Giacomuzzo" w:date="2024-03-21T16:16:00Z">
          <w:pPr/>
        </w:pPrChange>
      </w:pPr>
    </w:p>
    <w:p w14:paraId="35344C16" w14:textId="3A90F50B" w:rsidR="00C937A5" w:rsidRPr="00AB2D0C" w:rsidDel="00974503" w:rsidRDefault="00000000">
      <w:pPr>
        <w:rPr>
          <w:del w:id="356" w:author="Emanuele Giacomuzzo" w:date="2024-03-21T16:08:00Z"/>
          <w:b/>
        </w:rPr>
      </w:pPr>
      <w:del w:id="357" w:author="Emanuele Giacomuzzo" w:date="2024-03-21T16:08:00Z">
        <w:r w:rsidRPr="00AB2D0C" w:rsidDel="00974503">
          <w:rPr>
            <w:b/>
          </w:rPr>
          <w:delText>Appendix S3 Results: High disturbance</w:delText>
        </w:r>
      </w:del>
    </w:p>
    <w:p w14:paraId="3257C701" w14:textId="6615888D" w:rsidR="00C937A5" w:rsidRPr="00AB2D0C" w:rsidDel="00974503" w:rsidRDefault="00C937A5">
      <w:pPr>
        <w:spacing w:line="480" w:lineRule="auto"/>
        <w:rPr>
          <w:del w:id="358" w:author="Emanuele Giacomuzzo" w:date="2024-03-21T16:08:00Z"/>
        </w:rPr>
      </w:pPr>
    </w:p>
    <w:p w14:paraId="6C7A3120" w14:textId="1921CD0E" w:rsidR="00C937A5" w:rsidRPr="00AB2D0C" w:rsidDel="00974503" w:rsidRDefault="00000000">
      <w:pPr>
        <w:spacing w:line="480" w:lineRule="auto"/>
        <w:rPr>
          <w:del w:id="359" w:author="Emanuele Giacomuzzo" w:date="2024-03-21T16:08:00Z"/>
        </w:rPr>
      </w:pPr>
      <w:del w:id="360" w:author="Emanuele Giacomuzzo" w:date="2024-03-21T16:08:00Z">
        <w:r w:rsidRPr="00AB2D0C" w:rsidDel="00974503">
          <w:rPr>
            <w:noProof/>
          </w:rPr>
          <w:drawing>
            <wp:inline distT="0" distB="0" distL="0" distR="0" wp14:anchorId="6CBEA9CD" wp14:editId="69851295">
              <wp:extent cx="5732780" cy="4095115"/>
              <wp:effectExtent l="0" t="0" r="0" b="0"/>
              <wp:docPr id="1280486797" name="image6.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sizes and colors&#10;&#10;Description automatically generated"/>
                      <pic:cNvPicPr preferRelativeResize="0"/>
                    </pic:nvPicPr>
                    <pic:blipFill>
                      <a:blip r:embed="rId31"/>
                      <a:srcRect/>
                      <a:stretch>
                        <a:fillRect/>
                      </a:stretch>
                    </pic:blipFill>
                    <pic:spPr>
                      <a:xfrm>
                        <a:off x="0" y="0"/>
                        <a:ext cx="5732780" cy="4095115"/>
                      </a:xfrm>
                      <a:prstGeom prst="rect">
                        <a:avLst/>
                      </a:prstGeom>
                      <a:ln/>
                    </pic:spPr>
                  </pic:pic>
                </a:graphicData>
              </a:graphic>
            </wp:inline>
          </w:drawing>
        </w:r>
      </w:del>
    </w:p>
    <w:p w14:paraId="26BB8892" w14:textId="5FB8AAA3" w:rsidR="00C937A5" w:rsidRPr="00AB2D0C" w:rsidDel="00974503" w:rsidRDefault="00000000">
      <w:pPr>
        <w:spacing w:line="480" w:lineRule="auto"/>
        <w:rPr>
          <w:del w:id="361" w:author="Emanuele Giacomuzzo" w:date="2024-03-21T16:08:00Z"/>
        </w:rPr>
      </w:pPr>
      <w:del w:id="362" w:author="Emanuele Giacomuzzo" w:date="2024-03-21T16:08:00Z">
        <w:r w:rsidRPr="00AB2D0C" w:rsidDel="00974503">
          <w:delText xml:space="preserve">Figure S6. </w:delText>
        </w:r>
        <w:r w:rsidR="002A5ADA" w:rsidRPr="00AB2D0C" w:rsidDel="00974503">
          <w:delText>E</w:delText>
        </w:r>
        <w:r w:rsidRPr="00AB2D0C" w:rsidDel="00974503">
          <w:delText>cosystem size asymmetry had no effect on the meta-ecosystem total biomass. This was attested by comparing S</w:delText>
        </w:r>
        <w:r w:rsidRPr="00AB2D0C" w:rsidDel="00974503">
          <w:rPr>
            <w:vertAlign w:val="subscript"/>
          </w:rPr>
          <w:delText>L</w:delText>
        </w:r>
        <w:r w:rsidRPr="00AB2D0C" w:rsidDel="00974503">
          <w:delText>L</w:delText>
        </w:r>
        <w:r w:rsidRPr="00AB2D0C" w:rsidDel="00974503">
          <w:rPr>
            <w:vertAlign w:val="subscript"/>
          </w:rPr>
          <w:delText>S</w:delText>
        </w:r>
        <w:r w:rsidRPr="00AB2D0C" w:rsidDel="00974503">
          <w:delText xml:space="preserve"> to M</w:delText>
        </w:r>
        <w:r w:rsidRPr="00AB2D0C" w:rsidDel="00974503">
          <w:rPr>
            <w:vertAlign w:val="subscript"/>
          </w:rPr>
          <w:delText>M</w:delText>
        </w:r>
        <w:r w:rsidRPr="00AB2D0C" w:rsidDel="00974503">
          <w:delText>M</w:delText>
        </w:r>
        <w:r w:rsidRPr="00AB2D0C" w:rsidDel="00974503">
          <w:rPr>
            <w:vertAlign w:val="subscript"/>
          </w:rPr>
          <w:delText>M</w:delText>
        </w:r>
        <w:r w:rsidRPr="00AB2D0C" w:rsidDel="00974503">
          <w:delText>. Resource flowing between small and large ecosystems decreased productivity. This was attested by S</w:delText>
        </w:r>
        <w:r w:rsidRPr="00AB2D0C" w:rsidDel="00974503">
          <w:rPr>
            <w:vertAlign w:val="subscript"/>
          </w:rPr>
          <w:delText>L</w:delText>
        </w:r>
        <w:r w:rsidRPr="00AB2D0C" w:rsidDel="00974503">
          <w:delText>L</w:delText>
        </w:r>
        <w:r w:rsidRPr="00AB2D0C" w:rsidDel="00974503">
          <w:rPr>
            <w:vertAlign w:val="subscript"/>
          </w:rPr>
          <w:delText>S</w:delText>
        </w:r>
        <w:r w:rsidRPr="00AB2D0C" w:rsidDel="00974503">
          <w:delText xml:space="preserve"> with a lower total biomass than SL. Resource flowing between medium ecosystems had no effect on total biomass density, as M</w:delText>
        </w:r>
        <w:r w:rsidRPr="00AB2D0C" w:rsidDel="00974503">
          <w:rPr>
            <w:vertAlign w:val="subscript"/>
          </w:rPr>
          <w:delText>M</w:delText>
        </w:r>
        <w:r w:rsidRPr="00AB2D0C" w:rsidDel="00974503">
          <w:delText>M</w:delText>
        </w:r>
        <w:r w:rsidRPr="00AB2D0C" w:rsidDel="00974503">
          <w:rPr>
            <w:vertAlign w:val="subscript"/>
          </w:rPr>
          <w:delText>M</w:delText>
        </w:r>
        <w:r w:rsidRPr="00AB2D0C" w:rsidDel="00974503">
          <w:delText xml:space="preserve"> were as productive as MM. Dots represent means across replicates; error bars represent 95 % confidence intervals; vertical grey lines represent disturbance events followed by resource flows. All systems were sampled on the same day. Points were jittered </w:delText>
        </w:r>
        <w:r w:rsidR="003A21EF" w:rsidDel="00974503">
          <w:delText xml:space="preserve">minimally along the x-axis </w:delText>
        </w:r>
        <w:r w:rsidRPr="00AB2D0C" w:rsidDel="00974503">
          <w:delText>to make the figure clear.</w:delText>
        </w:r>
      </w:del>
    </w:p>
    <w:p w14:paraId="03730AC1" w14:textId="4A772AB2" w:rsidR="00C937A5" w:rsidRPr="00AB2D0C" w:rsidDel="00974503" w:rsidRDefault="00C937A5">
      <w:pPr>
        <w:spacing w:line="480" w:lineRule="auto"/>
        <w:rPr>
          <w:del w:id="363" w:author="Emanuele Giacomuzzo" w:date="2024-03-21T16:08:00Z"/>
        </w:rPr>
      </w:pPr>
    </w:p>
    <w:p w14:paraId="6F704D0D" w14:textId="6914F7F5" w:rsidR="00C937A5" w:rsidRPr="00AB2D0C" w:rsidDel="00974503" w:rsidRDefault="00000000">
      <w:pPr>
        <w:spacing w:line="480" w:lineRule="auto"/>
        <w:rPr>
          <w:del w:id="364" w:author="Emanuele Giacomuzzo" w:date="2024-03-21T16:08:00Z"/>
        </w:rPr>
      </w:pPr>
      <w:del w:id="365" w:author="Emanuele Giacomuzzo" w:date="2024-03-21T16:08:00Z">
        <w:r w:rsidRPr="00AB2D0C" w:rsidDel="00974503">
          <w:rPr>
            <w:noProof/>
          </w:rPr>
          <w:drawing>
            <wp:inline distT="0" distB="0" distL="0" distR="0" wp14:anchorId="3126DABC" wp14:editId="3AA23AC2">
              <wp:extent cx="5725160" cy="6623685"/>
              <wp:effectExtent l="0" t="0" r="0" b="0"/>
              <wp:docPr id="1280486799" name="image2.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different colored lines&#10;&#10;Description automatically generated"/>
                      <pic:cNvPicPr preferRelativeResize="0"/>
                    </pic:nvPicPr>
                    <pic:blipFill>
                      <a:blip r:embed="rId32"/>
                      <a:srcRect/>
                      <a:stretch>
                        <a:fillRect/>
                      </a:stretch>
                    </pic:blipFill>
                    <pic:spPr>
                      <a:xfrm>
                        <a:off x="0" y="0"/>
                        <a:ext cx="5725160" cy="6623685"/>
                      </a:xfrm>
                      <a:prstGeom prst="rect">
                        <a:avLst/>
                      </a:prstGeom>
                      <a:ln/>
                    </pic:spPr>
                  </pic:pic>
                </a:graphicData>
              </a:graphic>
            </wp:inline>
          </w:drawing>
        </w:r>
      </w:del>
    </w:p>
    <w:p w14:paraId="4248DBBE" w14:textId="01F838D7" w:rsidR="00C937A5" w:rsidRPr="00AB2D0C" w:rsidDel="00974503" w:rsidRDefault="00000000">
      <w:pPr>
        <w:spacing w:line="480" w:lineRule="auto"/>
        <w:rPr>
          <w:del w:id="366" w:author="Emanuele Giacomuzzo" w:date="2024-03-21T16:08:00Z"/>
        </w:rPr>
      </w:pPr>
      <w:del w:id="367" w:author="Emanuele Giacomuzzo" w:date="2024-03-21T16:08:00Z">
        <w:r w:rsidRPr="00AB2D0C" w:rsidDel="00974503">
          <w:delText xml:space="preserve">Figure S7. The size of the connected ecosystem influenced the biodiversity (a) and (b) total biomass of small ecosystems. But only the (b) total biomass of large ecosystems. Dots represent means across replicates; error bars represent 95 % confidence intervals; vertical grey lines show the timing of the disturbance events. Points are </w:delText>
        </w:r>
        <w:r w:rsidR="003A21EF" w:rsidDel="00974503">
          <w:delText>minimally</w:delText>
        </w:r>
        <w:r w:rsidR="003A21EF" w:rsidRPr="00AB2D0C" w:rsidDel="00974503">
          <w:delText xml:space="preserve"> </w:delText>
        </w:r>
        <w:r w:rsidRPr="00AB2D0C" w:rsidDel="00974503">
          <w:delText xml:space="preserve">jittered </w:delText>
        </w:r>
        <w:r w:rsidR="003A21EF" w:rsidDel="00974503">
          <w:delText xml:space="preserve">along the x-axis </w:delText>
        </w:r>
        <w:r w:rsidRPr="00AB2D0C" w:rsidDel="00974503">
          <w:delText>to improve figure clarity.</w:delText>
        </w:r>
      </w:del>
    </w:p>
    <w:p w14:paraId="0022D0C8" w14:textId="2AA934E6" w:rsidR="00C937A5" w:rsidRPr="00AB2D0C" w:rsidDel="00974503" w:rsidRDefault="00C937A5">
      <w:pPr>
        <w:spacing w:line="480" w:lineRule="auto"/>
        <w:rPr>
          <w:del w:id="368" w:author="Emanuele Giacomuzzo" w:date="2024-03-21T16:08:00Z"/>
        </w:rPr>
      </w:pPr>
    </w:p>
    <w:p w14:paraId="52B04A71" w14:textId="742FE688" w:rsidR="00C937A5" w:rsidRPr="00AB2D0C" w:rsidDel="00974503" w:rsidRDefault="00000000">
      <w:pPr>
        <w:spacing w:line="480" w:lineRule="auto"/>
        <w:rPr>
          <w:del w:id="369" w:author="Emanuele Giacomuzzo" w:date="2024-03-21T16:08:00Z"/>
        </w:rPr>
      </w:pPr>
      <w:del w:id="370" w:author="Emanuele Giacomuzzo" w:date="2024-03-21T16:08:00Z">
        <w:r w:rsidRPr="00AB2D0C" w:rsidDel="00974503">
          <w:rPr>
            <w:noProof/>
          </w:rPr>
          <w:drawing>
            <wp:inline distT="0" distB="0" distL="0" distR="0" wp14:anchorId="7CB503DB" wp14:editId="4761F187">
              <wp:extent cx="5725160" cy="6623685"/>
              <wp:effectExtent l="0" t="0" r="0" b="0"/>
              <wp:docPr id="12804868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25160" cy="6623685"/>
                      </a:xfrm>
                      <a:prstGeom prst="rect">
                        <a:avLst/>
                      </a:prstGeom>
                      <a:ln/>
                    </pic:spPr>
                  </pic:pic>
                </a:graphicData>
              </a:graphic>
            </wp:inline>
          </w:drawing>
        </w:r>
      </w:del>
    </w:p>
    <w:p w14:paraId="5024BD53" w14:textId="6CABD9E1" w:rsidR="00C937A5" w:rsidRPr="00AB2D0C" w:rsidDel="00974503" w:rsidRDefault="00C937A5">
      <w:pPr>
        <w:spacing w:line="480" w:lineRule="auto"/>
        <w:rPr>
          <w:del w:id="371" w:author="Emanuele Giacomuzzo" w:date="2024-03-21T16:08:00Z"/>
        </w:rPr>
      </w:pPr>
    </w:p>
    <w:p w14:paraId="2C7FED13" w14:textId="28DD9BF7" w:rsidR="00C937A5" w:rsidRPr="00AB2D0C" w:rsidDel="00974503" w:rsidRDefault="00000000">
      <w:pPr>
        <w:spacing w:line="480" w:lineRule="auto"/>
        <w:rPr>
          <w:del w:id="372" w:author="Emanuele Giacomuzzo" w:date="2024-03-21T16:08:00Z"/>
        </w:rPr>
      </w:pPr>
      <w:del w:id="373" w:author="Emanuele Giacomuzzo" w:date="2024-03-21T16:08:00Z">
        <w:r w:rsidRPr="00AB2D0C" w:rsidDel="00974503">
          <w:delText xml:space="preserve">Figure S8. The connection with another medium ecosystem made medium ecosystems sustain (a) higher biodiversity and (b) higher biomass density. Dots represent means across replicates; error bars represent 95 % confidence intervals; vertical grey lines represent disturbance events followed by resource flows. All systems were sampled on the same day. Points were </w:delText>
        </w:r>
        <w:r w:rsidR="00F07236" w:rsidDel="00974503">
          <w:delText xml:space="preserve">minimally </w:delText>
        </w:r>
        <w:r w:rsidRPr="00AB2D0C" w:rsidDel="00974503">
          <w:delText>jittered</w:delText>
        </w:r>
        <w:r w:rsidR="00F07236" w:rsidDel="00974503">
          <w:delText xml:space="preserve"> along the x-axis</w:delText>
        </w:r>
        <w:r w:rsidRPr="00AB2D0C" w:rsidDel="00974503">
          <w:delText xml:space="preserve"> to make the figure clear.</w:delText>
        </w:r>
      </w:del>
    </w:p>
    <w:p w14:paraId="42B6B62A" w14:textId="12ABD060" w:rsidR="00C937A5" w:rsidRPr="00AB2D0C" w:rsidDel="00974503" w:rsidRDefault="00000000">
      <w:pPr>
        <w:spacing w:line="480" w:lineRule="auto"/>
        <w:rPr>
          <w:del w:id="374" w:author="Emanuele Giacomuzzo" w:date="2024-03-21T16:08:00Z"/>
        </w:rPr>
      </w:pPr>
      <w:del w:id="375" w:author="Emanuele Giacomuzzo" w:date="2024-03-21T16:08:00Z">
        <w:r w:rsidRPr="00AB2D0C" w:rsidDel="00974503">
          <w:rPr>
            <w:noProof/>
          </w:rPr>
          <w:drawing>
            <wp:inline distT="114300" distB="114300" distL="114300" distR="114300" wp14:anchorId="137BA362" wp14:editId="0937AA31">
              <wp:extent cx="5731200" cy="6629400"/>
              <wp:effectExtent l="0" t="0" r="0" b="0"/>
              <wp:docPr id="12804867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del>
    </w:p>
    <w:p w14:paraId="76772EF0" w14:textId="3F9D6ABE" w:rsidR="00C937A5" w:rsidRPr="00AB2D0C" w:rsidDel="00974503" w:rsidRDefault="00000000">
      <w:pPr>
        <w:spacing w:line="480" w:lineRule="auto"/>
        <w:rPr>
          <w:del w:id="376" w:author="Emanuele Giacomuzzo" w:date="2024-03-21T16:08:00Z"/>
        </w:rPr>
      </w:pPr>
      <w:del w:id="377" w:author="Emanuele Giacomuzzo" w:date="2024-03-21T16:08:00Z">
        <w:r w:rsidRPr="00AB2D0C" w:rsidDel="00974503">
          <w:delText xml:space="preserve">Figure S9. Larger ecosystems were denser with autotrophic individuals. P = 0.008, interaction with time. </w:delText>
        </w:r>
      </w:del>
    </w:p>
    <w:p w14:paraId="2EA2707A" w14:textId="77777777" w:rsidR="007530D5" w:rsidDel="003F433D" w:rsidRDefault="007530D5">
      <w:pPr>
        <w:rPr>
          <w:del w:id="378" w:author="Emanuele Giacomuzzo" w:date="2024-03-21T16:10:00Z"/>
          <w:b/>
        </w:rPr>
      </w:pPr>
      <w:del w:id="379" w:author="Emanuele Giacomuzzo" w:date="2024-03-21T16:10:00Z">
        <w:r w:rsidDel="003F433D">
          <w:rPr>
            <w:b/>
          </w:rPr>
          <w:br w:type="page"/>
        </w:r>
      </w:del>
    </w:p>
    <w:p w14:paraId="5550AA8B" w14:textId="4CA9F17F" w:rsidR="00C937A5" w:rsidRPr="00AB2D0C" w:rsidRDefault="00000000">
      <w:pPr>
        <w:rPr>
          <w:b/>
        </w:rPr>
      </w:pPr>
      <w:r w:rsidRPr="00AB2D0C">
        <w:rPr>
          <w:b/>
        </w:rPr>
        <w:t>Appendix S4 comparisons p values</w:t>
      </w:r>
    </w:p>
    <w:p w14:paraId="12AB6BFE" w14:textId="77777777" w:rsidR="00C937A5" w:rsidRPr="00AB2D0C" w:rsidRDefault="00C937A5">
      <w:pPr>
        <w:spacing w:line="480" w:lineRule="auto"/>
      </w:pPr>
    </w:p>
    <w:p w14:paraId="555AAC6A" w14:textId="77777777" w:rsidR="00C937A5" w:rsidRPr="00AB2D0C" w:rsidRDefault="00000000">
      <w:r w:rsidRPr="00AB2D0C">
        <w:t xml:space="preserve">Table S1. P values of the meta-ecosystems mixed effect models. Both the full model and the null model are compared to the null model. In bold the effects that passed a test with significance level below p = 0.05.  </w:t>
      </w:r>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AB2D0C" w14:paraId="25711958" w14:textId="77777777">
        <w:tc>
          <w:tcPr>
            <w:tcW w:w="1504" w:type="dxa"/>
          </w:tcPr>
          <w:p w14:paraId="129540BE" w14:textId="77777777" w:rsidR="00C937A5" w:rsidRPr="00AB2D0C" w:rsidRDefault="00000000">
            <w:pPr>
              <w:spacing w:line="480" w:lineRule="auto"/>
              <w:rPr>
                <w:b/>
              </w:rPr>
            </w:pPr>
            <w:r w:rsidRPr="00AB2D0C">
              <w:rPr>
                <w:b/>
              </w:rPr>
              <w:lastRenderedPageBreak/>
              <w:t>Response variable</w:t>
            </w:r>
          </w:p>
        </w:tc>
        <w:tc>
          <w:tcPr>
            <w:tcW w:w="1504" w:type="dxa"/>
          </w:tcPr>
          <w:p w14:paraId="02E17186" w14:textId="77777777" w:rsidR="00C937A5" w:rsidRPr="00AB2D0C" w:rsidRDefault="00000000">
            <w:pPr>
              <w:spacing w:line="480" w:lineRule="auto"/>
              <w:rPr>
                <w:b/>
              </w:rPr>
            </w:pPr>
            <w:r w:rsidRPr="00AB2D0C">
              <w:rPr>
                <w:b/>
              </w:rPr>
              <w:t>Comparison</w:t>
            </w:r>
          </w:p>
        </w:tc>
        <w:tc>
          <w:tcPr>
            <w:tcW w:w="1504" w:type="dxa"/>
          </w:tcPr>
          <w:p w14:paraId="1DCCD382" w14:textId="77777777" w:rsidR="00C937A5" w:rsidRPr="00AB2D0C" w:rsidRDefault="00000000">
            <w:pPr>
              <w:spacing w:line="480" w:lineRule="auto"/>
              <w:rPr>
                <w:b/>
              </w:rPr>
            </w:pPr>
            <w:r w:rsidRPr="00AB2D0C">
              <w:rPr>
                <w:b/>
              </w:rPr>
              <w:t xml:space="preserve">Full model </w:t>
            </w:r>
          </w:p>
          <w:p w14:paraId="55DAF40D" w14:textId="77777777" w:rsidR="00C937A5" w:rsidRPr="00AB2D0C" w:rsidRDefault="00000000">
            <w:pPr>
              <w:spacing w:line="480" w:lineRule="auto"/>
              <w:rPr>
                <w:b/>
              </w:rPr>
            </w:pPr>
            <w:r w:rsidRPr="00AB2D0C">
              <w:rPr>
                <w:b/>
              </w:rPr>
              <w:t xml:space="preserve">p (high disturbance) </w:t>
            </w:r>
          </w:p>
        </w:tc>
        <w:tc>
          <w:tcPr>
            <w:tcW w:w="1504" w:type="dxa"/>
          </w:tcPr>
          <w:p w14:paraId="4BD16EB0" w14:textId="77777777" w:rsidR="00C937A5" w:rsidRPr="00AB2D0C" w:rsidRDefault="00000000">
            <w:pPr>
              <w:spacing w:line="480" w:lineRule="auto"/>
              <w:rPr>
                <w:b/>
              </w:rPr>
            </w:pPr>
            <w:r w:rsidRPr="00AB2D0C">
              <w:rPr>
                <w:b/>
              </w:rPr>
              <w:t xml:space="preserve">Reduced model p (high disturbance) </w:t>
            </w:r>
          </w:p>
        </w:tc>
        <w:tc>
          <w:tcPr>
            <w:tcW w:w="1504" w:type="dxa"/>
          </w:tcPr>
          <w:p w14:paraId="3C903938" w14:textId="77777777" w:rsidR="00C937A5" w:rsidRPr="00AB2D0C" w:rsidRDefault="00000000">
            <w:pPr>
              <w:spacing w:line="480" w:lineRule="auto"/>
              <w:rPr>
                <w:b/>
              </w:rPr>
            </w:pPr>
            <w:r w:rsidRPr="00AB2D0C">
              <w:rPr>
                <w:b/>
              </w:rPr>
              <w:t xml:space="preserve">Full model </w:t>
            </w:r>
            <w:r w:rsidRPr="00AB2D0C">
              <w:rPr>
                <w:b/>
              </w:rPr>
              <w:br/>
              <w:t>p (low disturbance)</w:t>
            </w:r>
          </w:p>
        </w:tc>
        <w:tc>
          <w:tcPr>
            <w:tcW w:w="1504" w:type="dxa"/>
          </w:tcPr>
          <w:p w14:paraId="03EFE6AC" w14:textId="77777777" w:rsidR="00C937A5" w:rsidRPr="00AB2D0C" w:rsidRDefault="00000000">
            <w:pPr>
              <w:spacing w:line="480" w:lineRule="auto"/>
              <w:rPr>
                <w:b/>
              </w:rPr>
            </w:pPr>
            <w:r w:rsidRPr="00AB2D0C">
              <w:rPr>
                <w:b/>
              </w:rPr>
              <w:t>Reduced model</w:t>
            </w:r>
            <w:r w:rsidRPr="00AB2D0C">
              <w:rPr>
                <w:b/>
              </w:rPr>
              <w:br/>
              <w:t>p (low disturbance)</w:t>
            </w:r>
          </w:p>
        </w:tc>
      </w:tr>
      <w:tr w:rsidR="00C937A5" w:rsidRPr="00AB2D0C" w14:paraId="43F4DA23" w14:textId="77777777">
        <w:tc>
          <w:tcPr>
            <w:tcW w:w="1504" w:type="dxa"/>
            <w:vMerge w:val="restart"/>
          </w:tcPr>
          <w:p w14:paraId="7EE61C08" w14:textId="1B057E9A" w:rsidR="00C937A5" w:rsidRPr="00AB2D0C" w:rsidRDefault="00000000">
            <w:pPr>
              <w:spacing w:line="480" w:lineRule="auto"/>
            </w:pPr>
            <w:r w:rsidRPr="00AB2D0C">
              <w:t xml:space="preserve">Mean </w:t>
            </w:r>
            <w:r w:rsidRPr="00AB2D0C">
              <w:rPr>
                <w:rFonts w:ascii="Arial" w:eastAsia="Arial" w:hAnsi="Arial" w:cs="Arial"/>
                <w:b/>
                <w:color w:val="202124"/>
                <w:sz w:val="21"/>
                <w:szCs w:val="21"/>
                <w:highlight w:val="white"/>
              </w:rPr>
              <w:t>α</w:t>
            </w:r>
            <w:ins w:id="380" w:author="Emanuele Giacomuzzo" w:date="2024-03-21T11:29:00Z">
              <w:r w:rsidR="002A5ADA">
                <w:rPr>
                  <w:rFonts w:ascii="Arial" w:eastAsia="Arial" w:hAnsi="Arial" w:cs="Arial"/>
                  <w:b/>
                  <w:color w:val="202124"/>
                  <w:sz w:val="21"/>
                  <w:szCs w:val="21"/>
                </w:rPr>
                <w:t>-</w:t>
              </w:r>
            </w:ins>
            <w:del w:id="381" w:author="Emanuele Giacomuzzo" w:date="2024-03-21T11:29:00Z">
              <w:r w:rsidRPr="00AB2D0C" w:rsidDel="002A5ADA">
                <w:delText xml:space="preserve"> </w:delText>
              </w:r>
            </w:del>
            <w:r w:rsidRPr="00AB2D0C">
              <w:t>diversity</w:t>
            </w:r>
          </w:p>
          <w:p w14:paraId="5CCE61A8" w14:textId="77777777" w:rsidR="00C937A5" w:rsidRPr="00AB2D0C" w:rsidRDefault="00000000">
            <w:pPr>
              <w:spacing w:line="480" w:lineRule="auto"/>
            </w:pPr>
            <w:r w:rsidRPr="00AB2D0C">
              <w:t>(meta-ecosystem)</w:t>
            </w:r>
          </w:p>
        </w:tc>
        <w:tc>
          <w:tcPr>
            <w:tcW w:w="1504" w:type="dxa"/>
          </w:tcPr>
          <w:p w14:paraId="74854285" w14:textId="77777777" w:rsidR="00C937A5" w:rsidRPr="00AB2D0C" w:rsidRDefault="00000000">
            <w:pPr>
              <w:spacing w:line="480" w:lineRule="auto"/>
            </w:pPr>
            <w:r w:rsidRPr="00AB2D0C">
              <w:t>S</w:t>
            </w:r>
            <w:r w:rsidRPr="00AB2D0C">
              <w:rPr>
                <w:vertAlign w:val="subscript"/>
              </w:rPr>
              <w:t>L</w:t>
            </w:r>
            <w:r w:rsidRPr="00AB2D0C">
              <w:t>L</w:t>
            </w:r>
            <w:r w:rsidRPr="00AB2D0C">
              <w:rPr>
                <w:vertAlign w:val="subscript"/>
              </w:rPr>
              <w:t>S</w:t>
            </w:r>
            <w:r w:rsidRPr="00AB2D0C">
              <w:t xml:space="preserve"> vs SL</w:t>
            </w:r>
          </w:p>
        </w:tc>
        <w:tc>
          <w:tcPr>
            <w:tcW w:w="1504" w:type="dxa"/>
          </w:tcPr>
          <w:p w14:paraId="3755D603" w14:textId="77777777" w:rsidR="00C937A5" w:rsidRPr="00AB2D0C" w:rsidRDefault="00000000">
            <w:pPr>
              <w:spacing w:line="480" w:lineRule="auto"/>
            </w:pPr>
            <w:r w:rsidRPr="00AB2D0C">
              <w:t>.061</w:t>
            </w:r>
          </w:p>
        </w:tc>
        <w:tc>
          <w:tcPr>
            <w:tcW w:w="1504" w:type="dxa"/>
          </w:tcPr>
          <w:p w14:paraId="730007EE" w14:textId="77777777" w:rsidR="00C937A5" w:rsidRPr="00AB2D0C" w:rsidRDefault="00000000">
            <w:pPr>
              <w:spacing w:line="480" w:lineRule="auto"/>
              <w:rPr>
                <w:b/>
              </w:rPr>
            </w:pPr>
            <w:r w:rsidRPr="00AB2D0C">
              <w:rPr>
                <w:b/>
              </w:rPr>
              <w:t>.019</w:t>
            </w:r>
          </w:p>
        </w:tc>
        <w:tc>
          <w:tcPr>
            <w:tcW w:w="1504" w:type="dxa"/>
          </w:tcPr>
          <w:p w14:paraId="633D234E" w14:textId="77777777" w:rsidR="00C937A5" w:rsidRPr="00AB2D0C" w:rsidRDefault="00000000">
            <w:pPr>
              <w:spacing w:line="480" w:lineRule="auto"/>
            </w:pPr>
            <w:r w:rsidRPr="00AB2D0C">
              <w:t>.002</w:t>
            </w:r>
          </w:p>
        </w:tc>
        <w:tc>
          <w:tcPr>
            <w:tcW w:w="1504" w:type="dxa"/>
          </w:tcPr>
          <w:p w14:paraId="3B804C1D" w14:textId="77777777" w:rsidR="00C937A5" w:rsidRPr="00AB2D0C" w:rsidRDefault="00000000">
            <w:pPr>
              <w:spacing w:line="480" w:lineRule="auto"/>
            </w:pPr>
            <w:r w:rsidRPr="00AB2D0C">
              <w:t>.483</w:t>
            </w:r>
          </w:p>
        </w:tc>
      </w:tr>
      <w:tr w:rsidR="00C937A5" w:rsidRPr="00AB2D0C" w14:paraId="1151C836" w14:textId="77777777">
        <w:tc>
          <w:tcPr>
            <w:tcW w:w="1504" w:type="dxa"/>
            <w:vMerge/>
          </w:tcPr>
          <w:p w14:paraId="2361563F" w14:textId="77777777" w:rsidR="00C937A5" w:rsidRPr="00AB2D0C" w:rsidRDefault="00C937A5">
            <w:pPr>
              <w:widowControl w:val="0"/>
              <w:pBdr>
                <w:top w:val="nil"/>
                <w:left w:val="nil"/>
                <w:bottom w:val="nil"/>
                <w:right w:val="nil"/>
                <w:between w:val="nil"/>
              </w:pBdr>
              <w:spacing w:line="276" w:lineRule="auto"/>
            </w:pPr>
          </w:p>
        </w:tc>
        <w:tc>
          <w:tcPr>
            <w:tcW w:w="1504" w:type="dxa"/>
          </w:tcPr>
          <w:p w14:paraId="68366715" w14:textId="77777777" w:rsidR="00C937A5" w:rsidRPr="00AB2D0C" w:rsidRDefault="00000000">
            <w:pPr>
              <w:spacing w:line="480" w:lineRule="auto"/>
            </w:pPr>
            <w:r w:rsidRPr="00AB2D0C">
              <w:t>M</w:t>
            </w:r>
            <w:r w:rsidRPr="00AB2D0C">
              <w:rPr>
                <w:vertAlign w:val="subscript"/>
              </w:rPr>
              <w:t>M</w:t>
            </w:r>
            <w:r w:rsidRPr="00AB2D0C">
              <w:t>M</w:t>
            </w:r>
            <w:r w:rsidRPr="00AB2D0C">
              <w:rPr>
                <w:vertAlign w:val="subscript"/>
              </w:rPr>
              <w:t>M</w:t>
            </w:r>
            <w:r w:rsidRPr="00AB2D0C">
              <w:t xml:space="preserve"> vs MM</w:t>
            </w:r>
          </w:p>
        </w:tc>
        <w:tc>
          <w:tcPr>
            <w:tcW w:w="1504" w:type="dxa"/>
          </w:tcPr>
          <w:p w14:paraId="0A1D7350" w14:textId="77777777" w:rsidR="00C937A5" w:rsidRPr="00AB2D0C" w:rsidRDefault="00000000">
            <w:pPr>
              <w:spacing w:line="480" w:lineRule="auto"/>
            </w:pPr>
            <w:r w:rsidRPr="00AB2D0C">
              <w:t>.225</w:t>
            </w:r>
          </w:p>
        </w:tc>
        <w:tc>
          <w:tcPr>
            <w:tcW w:w="1504" w:type="dxa"/>
          </w:tcPr>
          <w:p w14:paraId="26DD8002" w14:textId="77777777" w:rsidR="00C937A5" w:rsidRPr="00AB2D0C" w:rsidRDefault="00000000">
            <w:pPr>
              <w:spacing w:line="480" w:lineRule="auto"/>
            </w:pPr>
            <w:r w:rsidRPr="00AB2D0C">
              <w:t>.115</w:t>
            </w:r>
          </w:p>
        </w:tc>
        <w:tc>
          <w:tcPr>
            <w:tcW w:w="1504" w:type="dxa"/>
          </w:tcPr>
          <w:p w14:paraId="1A848C32" w14:textId="77777777" w:rsidR="00C937A5" w:rsidRPr="00AB2D0C" w:rsidRDefault="00000000">
            <w:pPr>
              <w:spacing w:line="480" w:lineRule="auto"/>
            </w:pPr>
            <w:r w:rsidRPr="00AB2D0C">
              <w:t>.591</w:t>
            </w:r>
          </w:p>
        </w:tc>
        <w:tc>
          <w:tcPr>
            <w:tcW w:w="1504" w:type="dxa"/>
          </w:tcPr>
          <w:p w14:paraId="6A0307DE" w14:textId="77777777" w:rsidR="00C937A5" w:rsidRPr="00AB2D0C" w:rsidRDefault="00000000">
            <w:pPr>
              <w:spacing w:line="480" w:lineRule="auto"/>
            </w:pPr>
            <w:r w:rsidRPr="00AB2D0C">
              <w:t>.788</w:t>
            </w:r>
          </w:p>
        </w:tc>
      </w:tr>
      <w:tr w:rsidR="00C937A5" w:rsidRPr="00AB2D0C" w14:paraId="4DA4DD26" w14:textId="77777777">
        <w:tc>
          <w:tcPr>
            <w:tcW w:w="1504" w:type="dxa"/>
            <w:vMerge w:val="restart"/>
          </w:tcPr>
          <w:p w14:paraId="097A7D10" w14:textId="0B26EEE3" w:rsidR="00C937A5" w:rsidRPr="00AB2D0C" w:rsidRDefault="00000000">
            <w:pPr>
              <w:spacing w:line="480" w:lineRule="auto"/>
            </w:pPr>
            <w:r w:rsidRPr="00AB2D0C">
              <w:rPr>
                <w:rFonts w:ascii="Arial" w:eastAsia="Arial" w:hAnsi="Arial" w:cs="Arial"/>
                <w:color w:val="202124"/>
                <w:sz w:val="21"/>
                <w:szCs w:val="21"/>
                <w:highlight w:val="white"/>
              </w:rPr>
              <w:t>β</w:t>
            </w:r>
            <w:ins w:id="382" w:author="Emanuele Giacomuzzo" w:date="2024-03-21T11:30:00Z">
              <w:r w:rsidR="002A5ADA">
                <w:t>-</w:t>
              </w:r>
            </w:ins>
            <w:del w:id="383" w:author="Emanuele Giacomuzzo" w:date="2024-03-21T11:30:00Z">
              <w:r w:rsidRPr="00AB2D0C" w:rsidDel="002A5ADA">
                <w:delText xml:space="preserve"> </w:delText>
              </w:r>
            </w:del>
            <w:r w:rsidRPr="00AB2D0C">
              <w:t>diversity</w:t>
            </w:r>
          </w:p>
          <w:p w14:paraId="3B1C8031" w14:textId="77777777" w:rsidR="00C937A5" w:rsidRPr="00AB2D0C" w:rsidRDefault="00000000">
            <w:pPr>
              <w:spacing w:line="480" w:lineRule="auto"/>
            </w:pPr>
            <w:r w:rsidRPr="00AB2D0C">
              <w:t>(meta-ecosystem)</w:t>
            </w:r>
          </w:p>
        </w:tc>
        <w:tc>
          <w:tcPr>
            <w:tcW w:w="1504" w:type="dxa"/>
          </w:tcPr>
          <w:p w14:paraId="4F6EA62D" w14:textId="77777777" w:rsidR="00C937A5" w:rsidRPr="00AB2D0C" w:rsidRDefault="00000000">
            <w:pPr>
              <w:spacing w:line="480" w:lineRule="auto"/>
            </w:pPr>
            <w:r w:rsidRPr="00AB2D0C">
              <w:t>S</w:t>
            </w:r>
            <w:r w:rsidRPr="00AB2D0C">
              <w:rPr>
                <w:vertAlign w:val="subscript"/>
              </w:rPr>
              <w:t>L</w:t>
            </w:r>
            <w:r w:rsidRPr="00AB2D0C">
              <w:t>L</w:t>
            </w:r>
            <w:r w:rsidRPr="00AB2D0C">
              <w:rPr>
                <w:vertAlign w:val="subscript"/>
              </w:rPr>
              <w:t>S</w:t>
            </w:r>
            <w:r w:rsidRPr="00AB2D0C">
              <w:t xml:space="preserve"> vs SL</w:t>
            </w:r>
          </w:p>
        </w:tc>
        <w:tc>
          <w:tcPr>
            <w:tcW w:w="1504" w:type="dxa"/>
          </w:tcPr>
          <w:p w14:paraId="62E9E609" w14:textId="77777777" w:rsidR="00C937A5" w:rsidRPr="00AB2D0C" w:rsidRDefault="00000000">
            <w:pPr>
              <w:spacing w:line="480" w:lineRule="auto"/>
              <w:rPr>
                <w:b/>
              </w:rPr>
            </w:pPr>
            <w:r w:rsidRPr="00AB2D0C">
              <w:rPr>
                <w:b/>
              </w:rPr>
              <w:t>.027</w:t>
            </w:r>
          </w:p>
        </w:tc>
        <w:tc>
          <w:tcPr>
            <w:tcW w:w="1504" w:type="dxa"/>
          </w:tcPr>
          <w:p w14:paraId="422AD15E" w14:textId="77777777" w:rsidR="00C937A5" w:rsidRPr="00AB2D0C" w:rsidRDefault="00000000">
            <w:pPr>
              <w:spacing w:line="480" w:lineRule="auto"/>
              <w:rPr>
                <w:b/>
              </w:rPr>
            </w:pPr>
            <w:r w:rsidRPr="00AB2D0C">
              <w:rPr>
                <w:b/>
              </w:rPr>
              <w:t>.012</w:t>
            </w:r>
          </w:p>
        </w:tc>
        <w:tc>
          <w:tcPr>
            <w:tcW w:w="1504" w:type="dxa"/>
          </w:tcPr>
          <w:p w14:paraId="7FAEE4C7" w14:textId="77777777" w:rsidR="00C937A5" w:rsidRPr="00AB2D0C" w:rsidRDefault="00000000">
            <w:pPr>
              <w:spacing w:line="480" w:lineRule="auto"/>
            </w:pPr>
            <w:r w:rsidRPr="00AB2D0C">
              <w:t>.007</w:t>
            </w:r>
          </w:p>
        </w:tc>
        <w:tc>
          <w:tcPr>
            <w:tcW w:w="1504" w:type="dxa"/>
          </w:tcPr>
          <w:p w14:paraId="738B9A21" w14:textId="77777777" w:rsidR="00C937A5" w:rsidRPr="00AB2D0C" w:rsidRDefault="00000000">
            <w:pPr>
              <w:spacing w:line="480" w:lineRule="auto"/>
            </w:pPr>
            <w:r w:rsidRPr="00AB2D0C">
              <w:t>.075</w:t>
            </w:r>
          </w:p>
        </w:tc>
      </w:tr>
      <w:tr w:rsidR="00C937A5" w:rsidRPr="00AB2D0C" w14:paraId="77B545CE" w14:textId="77777777">
        <w:tc>
          <w:tcPr>
            <w:tcW w:w="1504" w:type="dxa"/>
            <w:vMerge/>
          </w:tcPr>
          <w:p w14:paraId="48C4C9B4" w14:textId="77777777" w:rsidR="00C937A5" w:rsidRPr="00AB2D0C" w:rsidRDefault="00C937A5">
            <w:pPr>
              <w:widowControl w:val="0"/>
              <w:pBdr>
                <w:top w:val="nil"/>
                <w:left w:val="nil"/>
                <w:bottom w:val="nil"/>
                <w:right w:val="nil"/>
                <w:between w:val="nil"/>
              </w:pBdr>
              <w:spacing w:line="276" w:lineRule="auto"/>
            </w:pPr>
          </w:p>
        </w:tc>
        <w:tc>
          <w:tcPr>
            <w:tcW w:w="1504" w:type="dxa"/>
          </w:tcPr>
          <w:p w14:paraId="407AE27F" w14:textId="77777777" w:rsidR="00C937A5" w:rsidRPr="00AB2D0C" w:rsidRDefault="00000000">
            <w:pPr>
              <w:spacing w:line="480" w:lineRule="auto"/>
            </w:pPr>
            <w:r w:rsidRPr="00AB2D0C">
              <w:t>M</w:t>
            </w:r>
            <w:r w:rsidRPr="00AB2D0C">
              <w:rPr>
                <w:vertAlign w:val="subscript"/>
              </w:rPr>
              <w:t>M</w:t>
            </w:r>
            <w:r w:rsidRPr="00AB2D0C">
              <w:t>M</w:t>
            </w:r>
            <w:r w:rsidRPr="00AB2D0C">
              <w:rPr>
                <w:vertAlign w:val="subscript"/>
              </w:rPr>
              <w:t>M</w:t>
            </w:r>
            <w:r w:rsidRPr="00AB2D0C">
              <w:t xml:space="preserve"> vs MM</w:t>
            </w:r>
          </w:p>
        </w:tc>
        <w:tc>
          <w:tcPr>
            <w:tcW w:w="1504" w:type="dxa"/>
          </w:tcPr>
          <w:p w14:paraId="454FEF63" w14:textId="77777777" w:rsidR="00C937A5" w:rsidRPr="00AB2D0C" w:rsidRDefault="00000000">
            <w:pPr>
              <w:spacing w:line="480" w:lineRule="auto"/>
            </w:pPr>
            <w:r w:rsidRPr="00AB2D0C">
              <w:t>.469</w:t>
            </w:r>
          </w:p>
        </w:tc>
        <w:tc>
          <w:tcPr>
            <w:tcW w:w="1504" w:type="dxa"/>
          </w:tcPr>
          <w:p w14:paraId="269F8D39" w14:textId="77777777" w:rsidR="00C937A5" w:rsidRPr="00AB2D0C" w:rsidRDefault="00000000">
            <w:pPr>
              <w:spacing w:line="480" w:lineRule="auto"/>
            </w:pPr>
            <w:r w:rsidRPr="00AB2D0C">
              <w:t>.333</w:t>
            </w:r>
          </w:p>
        </w:tc>
        <w:tc>
          <w:tcPr>
            <w:tcW w:w="1504" w:type="dxa"/>
          </w:tcPr>
          <w:p w14:paraId="51F97888" w14:textId="77777777" w:rsidR="00C937A5" w:rsidRPr="00AB2D0C" w:rsidRDefault="00000000">
            <w:pPr>
              <w:spacing w:line="480" w:lineRule="auto"/>
            </w:pPr>
            <w:r w:rsidRPr="00AB2D0C">
              <w:t>.308</w:t>
            </w:r>
          </w:p>
        </w:tc>
        <w:tc>
          <w:tcPr>
            <w:tcW w:w="1504" w:type="dxa"/>
          </w:tcPr>
          <w:p w14:paraId="6A91D56A" w14:textId="77777777" w:rsidR="00C937A5" w:rsidRPr="00AB2D0C" w:rsidRDefault="00000000">
            <w:pPr>
              <w:spacing w:line="480" w:lineRule="auto"/>
            </w:pPr>
            <w:r w:rsidRPr="00AB2D0C">
              <w:t>.236</w:t>
            </w:r>
          </w:p>
        </w:tc>
      </w:tr>
      <w:tr w:rsidR="00C937A5" w:rsidRPr="00AB2D0C" w14:paraId="6288E346" w14:textId="77777777">
        <w:tc>
          <w:tcPr>
            <w:tcW w:w="1504" w:type="dxa"/>
            <w:vMerge w:val="restart"/>
          </w:tcPr>
          <w:p w14:paraId="0043EB2C" w14:textId="44E109FA" w:rsidR="00C937A5" w:rsidRPr="00AB2D0C" w:rsidRDefault="00000000">
            <w:r w:rsidRPr="00AB2D0C">
              <w:rPr>
                <w:rFonts w:ascii="Arial" w:eastAsia="Arial" w:hAnsi="Arial" w:cs="Arial"/>
                <w:color w:val="202124"/>
                <w:sz w:val="21"/>
                <w:szCs w:val="21"/>
              </w:rPr>
              <w:t>γ</w:t>
            </w:r>
            <w:ins w:id="384" w:author="Emanuele Giacomuzzo" w:date="2024-03-21T11:31:00Z">
              <w:r w:rsidR="002A5ADA">
                <w:t>-</w:t>
              </w:r>
            </w:ins>
            <w:del w:id="385" w:author="Emanuele Giacomuzzo" w:date="2024-03-21T11:31:00Z">
              <w:r w:rsidRPr="00AB2D0C" w:rsidDel="002A5ADA">
                <w:delText xml:space="preserve"> </w:delText>
              </w:r>
            </w:del>
            <w:r w:rsidRPr="00AB2D0C">
              <w:t>diversity</w:t>
            </w:r>
          </w:p>
          <w:p w14:paraId="48A1A9B6" w14:textId="77777777" w:rsidR="00C937A5" w:rsidRPr="00AB2D0C" w:rsidRDefault="00000000">
            <w:pPr>
              <w:spacing w:line="480" w:lineRule="auto"/>
            </w:pPr>
            <w:r w:rsidRPr="00AB2D0C">
              <w:t>(meta-ecosystem)</w:t>
            </w:r>
          </w:p>
        </w:tc>
        <w:tc>
          <w:tcPr>
            <w:tcW w:w="1504" w:type="dxa"/>
          </w:tcPr>
          <w:p w14:paraId="7CF883D5" w14:textId="77777777" w:rsidR="00C937A5" w:rsidRPr="00AB2D0C" w:rsidRDefault="00000000">
            <w:pPr>
              <w:spacing w:line="480" w:lineRule="auto"/>
            </w:pPr>
            <w:r w:rsidRPr="00AB2D0C">
              <w:t>S</w:t>
            </w:r>
            <w:r w:rsidRPr="00AB2D0C">
              <w:rPr>
                <w:vertAlign w:val="subscript"/>
              </w:rPr>
              <w:t>L</w:t>
            </w:r>
            <w:r w:rsidRPr="00AB2D0C">
              <w:t>L</w:t>
            </w:r>
            <w:r w:rsidRPr="00AB2D0C">
              <w:rPr>
                <w:vertAlign w:val="subscript"/>
              </w:rPr>
              <w:t>S</w:t>
            </w:r>
            <w:r w:rsidRPr="00AB2D0C">
              <w:t xml:space="preserve"> vs SL</w:t>
            </w:r>
          </w:p>
        </w:tc>
        <w:tc>
          <w:tcPr>
            <w:tcW w:w="1504" w:type="dxa"/>
          </w:tcPr>
          <w:p w14:paraId="64E66D00" w14:textId="77777777" w:rsidR="00C937A5" w:rsidRPr="00AB2D0C" w:rsidRDefault="00000000">
            <w:pPr>
              <w:spacing w:line="480" w:lineRule="auto"/>
            </w:pPr>
            <w:r w:rsidRPr="00AB2D0C">
              <w:t>.449</w:t>
            </w:r>
          </w:p>
        </w:tc>
        <w:tc>
          <w:tcPr>
            <w:tcW w:w="1504" w:type="dxa"/>
          </w:tcPr>
          <w:p w14:paraId="76F0851E" w14:textId="77777777" w:rsidR="00C937A5" w:rsidRPr="00AB2D0C" w:rsidRDefault="00000000">
            <w:pPr>
              <w:spacing w:line="480" w:lineRule="auto"/>
            </w:pPr>
            <w:r w:rsidRPr="00AB2D0C">
              <w:t>.318</w:t>
            </w:r>
          </w:p>
        </w:tc>
        <w:tc>
          <w:tcPr>
            <w:tcW w:w="1504" w:type="dxa"/>
          </w:tcPr>
          <w:p w14:paraId="042FD43A" w14:textId="77777777" w:rsidR="00C937A5" w:rsidRPr="00AB2D0C" w:rsidRDefault="00000000">
            <w:pPr>
              <w:spacing w:line="480" w:lineRule="auto"/>
            </w:pPr>
            <w:r w:rsidRPr="00AB2D0C">
              <w:t>.432</w:t>
            </w:r>
          </w:p>
        </w:tc>
        <w:tc>
          <w:tcPr>
            <w:tcW w:w="1504" w:type="dxa"/>
          </w:tcPr>
          <w:p w14:paraId="39ED6001" w14:textId="77777777" w:rsidR="00C937A5" w:rsidRPr="00AB2D0C" w:rsidRDefault="00000000">
            <w:pPr>
              <w:spacing w:line="480" w:lineRule="auto"/>
            </w:pPr>
            <w:r w:rsidRPr="00AB2D0C">
              <w:t>.737</w:t>
            </w:r>
          </w:p>
        </w:tc>
      </w:tr>
      <w:tr w:rsidR="00C937A5" w:rsidRPr="00AB2D0C" w14:paraId="1FDD4F85" w14:textId="77777777">
        <w:tc>
          <w:tcPr>
            <w:tcW w:w="1504" w:type="dxa"/>
            <w:vMerge/>
          </w:tcPr>
          <w:p w14:paraId="3883D743" w14:textId="77777777" w:rsidR="00C937A5" w:rsidRPr="00AB2D0C" w:rsidRDefault="00C937A5">
            <w:pPr>
              <w:widowControl w:val="0"/>
              <w:pBdr>
                <w:top w:val="nil"/>
                <w:left w:val="nil"/>
                <w:bottom w:val="nil"/>
                <w:right w:val="nil"/>
                <w:between w:val="nil"/>
              </w:pBdr>
              <w:spacing w:line="276" w:lineRule="auto"/>
            </w:pPr>
          </w:p>
        </w:tc>
        <w:tc>
          <w:tcPr>
            <w:tcW w:w="1504" w:type="dxa"/>
          </w:tcPr>
          <w:p w14:paraId="34E5EF38" w14:textId="77777777" w:rsidR="00C937A5" w:rsidRPr="00AB2D0C" w:rsidRDefault="00000000">
            <w:pPr>
              <w:spacing w:line="480" w:lineRule="auto"/>
            </w:pPr>
            <w:r w:rsidRPr="00AB2D0C">
              <w:t>M</w:t>
            </w:r>
            <w:r w:rsidRPr="00AB2D0C">
              <w:rPr>
                <w:vertAlign w:val="subscript"/>
              </w:rPr>
              <w:t>M</w:t>
            </w:r>
            <w:r w:rsidRPr="00AB2D0C">
              <w:t>M</w:t>
            </w:r>
            <w:r w:rsidRPr="00AB2D0C">
              <w:rPr>
                <w:vertAlign w:val="subscript"/>
              </w:rPr>
              <w:t>M</w:t>
            </w:r>
            <w:r w:rsidRPr="00AB2D0C">
              <w:t xml:space="preserve"> vs MM</w:t>
            </w:r>
          </w:p>
        </w:tc>
        <w:tc>
          <w:tcPr>
            <w:tcW w:w="1504" w:type="dxa"/>
          </w:tcPr>
          <w:p w14:paraId="741714ED" w14:textId="77777777" w:rsidR="00C937A5" w:rsidRPr="00AB2D0C" w:rsidRDefault="00000000">
            <w:pPr>
              <w:spacing w:line="480" w:lineRule="auto"/>
            </w:pPr>
            <w:r w:rsidRPr="00AB2D0C">
              <w:t>.576</w:t>
            </w:r>
          </w:p>
        </w:tc>
        <w:tc>
          <w:tcPr>
            <w:tcW w:w="1504" w:type="dxa"/>
          </w:tcPr>
          <w:p w14:paraId="348AC348" w14:textId="77777777" w:rsidR="00C937A5" w:rsidRPr="00AB2D0C" w:rsidRDefault="00000000">
            <w:pPr>
              <w:spacing w:line="480" w:lineRule="auto"/>
            </w:pPr>
            <w:r w:rsidRPr="00AB2D0C">
              <w:t>.62</w:t>
            </w:r>
          </w:p>
        </w:tc>
        <w:tc>
          <w:tcPr>
            <w:tcW w:w="1504" w:type="dxa"/>
          </w:tcPr>
          <w:p w14:paraId="4A726C4F" w14:textId="77777777" w:rsidR="00C937A5" w:rsidRPr="00AB2D0C" w:rsidRDefault="00000000">
            <w:pPr>
              <w:spacing w:line="480" w:lineRule="auto"/>
            </w:pPr>
            <w:r w:rsidRPr="00AB2D0C">
              <w:t>.282</w:t>
            </w:r>
          </w:p>
        </w:tc>
        <w:tc>
          <w:tcPr>
            <w:tcW w:w="1504" w:type="dxa"/>
          </w:tcPr>
          <w:p w14:paraId="22B1F3A9" w14:textId="77777777" w:rsidR="00C937A5" w:rsidRPr="00AB2D0C" w:rsidRDefault="00000000">
            <w:pPr>
              <w:spacing w:line="480" w:lineRule="auto"/>
            </w:pPr>
            <w:r w:rsidRPr="00AB2D0C">
              <w:t>.242</w:t>
            </w:r>
          </w:p>
        </w:tc>
      </w:tr>
      <w:tr w:rsidR="00C937A5" w:rsidRPr="00AB2D0C" w14:paraId="5D6FA539" w14:textId="77777777">
        <w:trPr>
          <w:trHeight w:val="1380"/>
        </w:trPr>
        <w:tc>
          <w:tcPr>
            <w:tcW w:w="1504" w:type="dxa"/>
            <w:vMerge w:val="restart"/>
          </w:tcPr>
          <w:p w14:paraId="084072D8" w14:textId="77777777" w:rsidR="00C937A5" w:rsidRPr="00AB2D0C" w:rsidRDefault="00000000">
            <w:pPr>
              <w:spacing w:line="480" w:lineRule="auto"/>
            </w:pPr>
            <w:r w:rsidRPr="00AB2D0C">
              <w:t xml:space="preserve">Total biomass </w:t>
            </w:r>
          </w:p>
          <w:p w14:paraId="2B826D8F" w14:textId="77777777" w:rsidR="00C937A5" w:rsidRPr="00AB2D0C" w:rsidRDefault="00000000">
            <w:pPr>
              <w:spacing w:line="480" w:lineRule="auto"/>
            </w:pPr>
            <w:r w:rsidRPr="00AB2D0C">
              <w:t>(meta-ecosystem)</w:t>
            </w:r>
          </w:p>
        </w:tc>
        <w:tc>
          <w:tcPr>
            <w:tcW w:w="1504" w:type="dxa"/>
          </w:tcPr>
          <w:p w14:paraId="45B1DD6B" w14:textId="77777777" w:rsidR="00C937A5" w:rsidRPr="00AB2D0C" w:rsidRDefault="00000000">
            <w:pPr>
              <w:spacing w:line="480" w:lineRule="auto"/>
            </w:pPr>
            <w:r w:rsidRPr="00AB2D0C">
              <w:t>S</w:t>
            </w:r>
            <w:r w:rsidRPr="00AB2D0C">
              <w:rPr>
                <w:vertAlign w:val="subscript"/>
              </w:rPr>
              <w:t>L</w:t>
            </w:r>
            <w:r w:rsidRPr="00AB2D0C">
              <w:t>L</w:t>
            </w:r>
            <w:r w:rsidRPr="00AB2D0C">
              <w:rPr>
                <w:vertAlign w:val="subscript"/>
              </w:rPr>
              <w:t>S</w:t>
            </w:r>
            <w:r w:rsidRPr="00AB2D0C">
              <w:t xml:space="preserve"> vs SL</w:t>
            </w:r>
          </w:p>
        </w:tc>
        <w:tc>
          <w:tcPr>
            <w:tcW w:w="1504" w:type="dxa"/>
          </w:tcPr>
          <w:p w14:paraId="53881CE0" w14:textId="77777777" w:rsidR="00C937A5" w:rsidRPr="00AB2D0C" w:rsidRDefault="00000000">
            <w:pPr>
              <w:spacing w:line="480" w:lineRule="auto"/>
              <w:rPr>
                <w:b/>
              </w:rPr>
            </w:pPr>
            <w:r w:rsidRPr="00AB2D0C">
              <w:rPr>
                <w:b/>
              </w:rPr>
              <w:t>.011</w:t>
            </w:r>
          </w:p>
        </w:tc>
        <w:tc>
          <w:tcPr>
            <w:tcW w:w="1504" w:type="dxa"/>
          </w:tcPr>
          <w:p w14:paraId="27C89066" w14:textId="77777777" w:rsidR="00C937A5" w:rsidRPr="00AB2D0C" w:rsidRDefault="00000000">
            <w:pPr>
              <w:spacing w:line="480" w:lineRule="auto"/>
              <w:rPr>
                <w:b/>
              </w:rPr>
            </w:pPr>
            <w:r w:rsidRPr="00AB2D0C">
              <w:rPr>
                <w:b/>
              </w:rPr>
              <w:t>.003</w:t>
            </w:r>
          </w:p>
        </w:tc>
        <w:tc>
          <w:tcPr>
            <w:tcW w:w="1504" w:type="dxa"/>
          </w:tcPr>
          <w:p w14:paraId="5458566C" w14:textId="77777777" w:rsidR="00C937A5" w:rsidRPr="00AB2D0C" w:rsidRDefault="00000000">
            <w:pPr>
              <w:spacing w:line="480" w:lineRule="auto"/>
            </w:pPr>
            <w:r w:rsidRPr="00AB2D0C">
              <w:t>.105</w:t>
            </w:r>
          </w:p>
        </w:tc>
        <w:tc>
          <w:tcPr>
            <w:tcW w:w="1504" w:type="dxa"/>
          </w:tcPr>
          <w:p w14:paraId="5BF83E01" w14:textId="77777777" w:rsidR="00C937A5" w:rsidRPr="00AB2D0C" w:rsidRDefault="00000000">
            <w:pPr>
              <w:spacing w:line="480" w:lineRule="auto"/>
            </w:pPr>
            <w:r w:rsidRPr="00AB2D0C">
              <w:t>.264</w:t>
            </w:r>
          </w:p>
        </w:tc>
      </w:tr>
      <w:tr w:rsidR="00C937A5" w:rsidRPr="00AB2D0C" w14:paraId="7E4ADE44" w14:textId="77777777">
        <w:tc>
          <w:tcPr>
            <w:tcW w:w="1504" w:type="dxa"/>
            <w:vMerge/>
          </w:tcPr>
          <w:p w14:paraId="1F225506" w14:textId="77777777" w:rsidR="00C937A5" w:rsidRPr="00AB2D0C" w:rsidRDefault="00C937A5">
            <w:pPr>
              <w:widowControl w:val="0"/>
              <w:pBdr>
                <w:top w:val="nil"/>
                <w:left w:val="nil"/>
                <w:bottom w:val="nil"/>
                <w:right w:val="nil"/>
                <w:between w:val="nil"/>
              </w:pBdr>
              <w:spacing w:line="276" w:lineRule="auto"/>
            </w:pPr>
          </w:p>
        </w:tc>
        <w:tc>
          <w:tcPr>
            <w:tcW w:w="1504" w:type="dxa"/>
          </w:tcPr>
          <w:p w14:paraId="03248E71" w14:textId="77777777" w:rsidR="00C937A5" w:rsidRPr="00AB2D0C" w:rsidRDefault="00000000">
            <w:pPr>
              <w:spacing w:line="480" w:lineRule="auto"/>
            </w:pPr>
            <w:r w:rsidRPr="00AB2D0C">
              <w:t>M</w:t>
            </w:r>
            <w:r w:rsidRPr="00AB2D0C">
              <w:rPr>
                <w:vertAlign w:val="subscript"/>
              </w:rPr>
              <w:t>M</w:t>
            </w:r>
            <w:r w:rsidRPr="00AB2D0C">
              <w:t>M</w:t>
            </w:r>
            <w:r w:rsidRPr="00AB2D0C">
              <w:rPr>
                <w:vertAlign w:val="subscript"/>
              </w:rPr>
              <w:t>M</w:t>
            </w:r>
            <w:r w:rsidRPr="00AB2D0C">
              <w:t xml:space="preserve"> vs MM</w:t>
            </w:r>
          </w:p>
        </w:tc>
        <w:tc>
          <w:tcPr>
            <w:tcW w:w="1504" w:type="dxa"/>
          </w:tcPr>
          <w:p w14:paraId="2C792E90" w14:textId="77777777" w:rsidR="00C937A5" w:rsidRPr="00AB2D0C" w:rsidRDefault="00000000">
            <w:pPr>
              <w:spacing w:line="480" w:lineRule="auto"/>
            </w:pPr>
            <w:r w:rsidRPr="00AB2D0C">
              <w:t>.167</w:t>
            </w:r>
          </w:p>
        </w:tc>
        <w:tc>
          <w:tcPr>
            <w:tcW w:w="1504" w:type="dxa"/>
          </w:tcPr>
          <w:p w14:paraId="3FFC15EB" w14:textId="77777777" w:rsidR="00C937A5" w:rsidRPr="00AB2D0C" w:rsidRDefault="00000000">
            <w:pPr>
              <w:spacing w:line="480" w:lineRule="auto"/>
            </w:pPr>
            <w:r w:rsidRPr="00AB2D0C">
              <w:t>.356</w:t>
            </w:r>
          </w:p>
        </w:tc>
        <w:tc>
          <w:tcPr>
            <w:tcW w:w="1504" w:type="dxa"/>
          </w:tcPr>
          <w:p w14:paraId="44E1AD6A" w14:textId="77777777" w:rsidR="00C937A5" w:rsidRPr="00AB2D0C" w:rsidRDefault="00000000">
            <w:pPr>
              <w:spacing w:line="480" w:lineRule="auto"/>
            </w:pPr>
            <w:r w:rsidRPr="00AB2D0C">
              <w:t>.078</w:t>
            </w:r>
          </w:p>
        </w:tc>
        <w:tc>
          <w:tcPr>
            <w:tcW w:w="1504" w:type="dxa"/>
          </w:tcPr>
          <w:p w14:paraId="20C69B91" w14:textId="77777777" w:rsidR="00C937A5" w:rsidRPr="00AB2D0C" w:rsidRDefault="00000000">
            <w:pPr>
              <w:spacing w:line="480" w:lineRule="auto"/>
              <w:rPr>
                <w:b/>
              </w:rPr>
            </w:pPr>
            <w:r w:rsidRPr="00AB2D0C">
              <w:rPr>
                <w:b/>
              </w:rPr>
              <w:t>0.026</w:t>
            </w:r>
          </w:p>
        </w:tc>
      </w:tr>
    </w:tbl>
    <w:p w14:paraId="193DD9AE" w14:textId="77777777" w:rsidR="00C937A5" w:rsidRPr="00AB2D0C" w:rsidRDefault="00C937A5">
      <w:pPr>
        <w:spacing w:line="480" w:lineRule="auto"/>
      </w:pPr>
    </w:p>
    <w:p w14:paraId="74D4AF2A" w14:textId="77777777" w:rsidR="00C937A5" w:rsidRPr="00AB2D0C" w:rsidRDefault="00000000">
      <w:r w:rsidRPr="00AB2D0C">
        <w:br w:type="page"/>
      </w:r>
      <w:r w:rsidRPr="00AB2D0C">
        <w:lastRenderedPageBreak/>
        <w:t xml:space="preserve">Table S2. P values of the ecosystems mixed effect models. Both the full model and the reduced model are compared to the null model. In bold the effects that passed a test with significance level below p = 0.05.  </w:t>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AB2D0C" w14:paraId="79A6918B" w14:textId="77777777">
        <w:tc>
          <w:tcPr>
            <w:tcW w:w="1504" w:type="dxa"/>
          </w:tcPr>
          <w:p w14:paraId="1E50DEFD" w14:textId="77777777" w:rsidR="00C937A5" w:rsidRPr="00AB2D0C" w:rsidRDefault="00000000">
            <w:pPr>
              <w:spacing w:line="480" w:lineRule="auto"/>
              <w:rPr>
                <w:b/>
              </w:rPr>
            </w:pPr>
            <w:r w:rsidRPr="00AB2D0C">
              <w:rPr>
                <w:b/>
              </w:rPr>
              <w:t>Response variable</w:t>
            </w:r>
          </w:p>
        </w:tc>
        <w:tc>
          <w:tcPr>
            <w:tcW w:w="1504" w:type="dxa"/>
          </w:tcPr>
          <w:p w14:paraId="1F8745A3" w14:textId="77777777" w:rsidR="00C937A5" w:rsidRPr="00AB2D0C" w:rsidRDefault="00000000">
            <w:pPr>
              <w:spacing w:line="480" w:lineRule="auto"/>
              <w:rPr>
                <w:b/>
              </w:rPr>
            </w:pPr>
            <w:r w:rsidRPr="00AB2D0C">
              <w:rPr>
                <w:b/>
              </w:rPr>
              <w:t>Comparison</w:t>
            </w:r>
          </w:p>
        </w:tc>
        <w:tc>
          <w:tcPr>
            <w:tcW w:w="1504" w:type="dxa"/>
          </w:tcPr>
          <w:p w14:paraId="23873AC2" w14:textId="77777777" w:rsidR="00C937A5" w:rsidRPr="00AB2D0C" w:rsidRDefault="00000000">
            <w:pPr>
              <w:spacing w:line="480" w:lineRule="auto"/>
              <w:rPr>
                <w:b/>
              </w:rPr>
            </w:pPr>
            <w:r w:rsidRPr="00AB2D0C">
              <w:rPr>
                <w:b/>
              </w:rPr>
              <w:t xml:space="preserve">Full model </w:t>
            </w:r>
          </w:p>
          <w:p w14:paraId="15E5F554" w14:textId="77777777" w:rsidR="00C937A5" w:rsidRPr="00AB2D0C" w:rsidRDefault="00000000">
            <w:pPr>
              <w:spacing w:line="480" w:lineRule="auto"/>
              <w:rPr>
                <w:b/>
              </w:rPr>
            </w:pPr>
            <w:r w:rsidRPr="00AB2D0C">
              <w:rPr>
                <w:b/>
              </w:rPr>
              <w:t xml:space="preserve">p (high disturbance) </w:t>
            </w:r>
          </w:p>
        </w:tc>
        <w:tc>
          <w:tcPr>
            <w:tcW w:w="1504" w:type="dxa"/>
          </w:tcPr>
          <w:p w14:paraId="32014A9E" w14:textId="77777777" w:rsidR="00C937A5" w:rsidRPr="00AB2D0C" w:rsidRDefault="00000000">
            <w:pPr>
              <w:spacing w:line="480" w:lineRule="auto"/>
              <w:rPr>
                <w:b/>
              </w:rPr>
            </w:pPr>
            <w:r w:rsidRPr="00AB2D0C">
              <w:rPr>
                <w:b/>
              </w:rPr>
              <w:t xml:space="preserve">Reduced model p (high disturbance) </w:t>
            </w:r>
          </w:p>
        </w:tc>
        <w:tc>
          <w:tcPr>
            <w:tcW w:w="1504" w:type="dxa"/>
          </w:tcPr>
          <w:p w14:paraId="76986497" w14:textId="77777777" w:rsidR="00C937A5" w:rsidRPr="00AB2D0C" w:rsidRDefault="00000000">
            <w:pPr>
              <w:spacing w:line="480" w:lineRule="auto"/>
              <w:rPr>
                <w:b/>
              </w:rPr>
            </w:pPr>
            <w:r w:rsidRPr="00AB2D0C">
              <w:rPr>
                <w:b/>
              </w:rPr>
              <w:t xml:space="preserve">Full model </w:t>
            </w:r>
            <w:r w:rsidRPr="00AB2D0C">
              <w:rPr>
                <w:b/>
              </w:rPr>
              <w:br/>
              <w:t>p (low disturbance)</w:t>
            </w:r>
          </w:p>
        </w:tc>
        <w:tc>
          <w:tcPr>
            <w:tcW w:w="1504" w:type="dxa"/>
          </w:tcPr>
          <w:p w14:paraId="4F57E2D9" w14:textId="77777777" w:rsidR="00C937A5" w:rsidRPr="00AB2D0C" w:rsidRDefault="00000000">
            <w:pPr>
              <w:spacing w:line="480" w:lineRule="auto"/>
              <w:rPr>
                <w:b/>
              </w:rPr>
            </w:pPr>
            <w:r w:rsidRPr="00AB2D0C">
              <w:rPr>
                <w:b/>
              </w:rPr>
              <w:t>Reduced model</w:t>
            </w:r>
            <w:r w:rsidRPr="00AB2D0C">
              <w:rPr>
                <w:b/>
              </w:rPr>
              <w:br/>
              <w:t>p (low disturbance)</w:t>
            </w:r>
          </w:p>
        </w:tc>
      </w:tr>
      <w:tr w:rsidR="00C937A5" w:rsidRPr="00AB2D0C" w14:paraId="45D3CD7A" w14:textId="77777777">
        <w:tc>
          <w:tcPr>
            <w:tcW w:w="1504" w:type="dxa"/>
            <w:vMerge w:val="restart"/>
          </w:tcPr>
          <w:p w14:paraId="062A8539" w14:textId="77777777" w:rsidR="00C937A5" w:rsidRPr="00AB2D0C" w:rsidRDefault="00000000">
            <w:pPr>
              <w:spacing w:line="480" w:lineRule="auto"/>
            </w:pPr>
            <w:r w:rsidRPr="00AB2D0C">
              <w:t>Biomass</w:t>
            </w:r>
          </w:p>
          <w:p w14:paraId="28459B9F" w14:textId="77777777" w:rsidR="00C937A5" w:rsidRPr="00AB2D0C" w:rsidRDefault="00000000">
            <w:pPr>
              <w:spacing w:line="480" w:lineRule="auto"/>
            </w:pPr>
            <w:r w:rsidRPr="00AB2D0C">
              <w:t>(ecosystem)</w:t>
            </w:r>
          </w:p>
        </w:tc>
        <w:tc>
          <w:tcPr>
            <w:tcW w:w="1504" w:type="dxa"/>
          </w:tcPr>
          <w:p w14:paraId="116FFA48" w14:textId="77777777" w:rsidR="00C937A5" w:rsidRPr="00AB2D0C" w:rsidRDefault="00000000">
            <w:pPr>
              <w:spacing w:line="480" w:lineRule="auto"/>
            </w:pPr>
            <w:r w:rsidRPr="00AB2D0C">
              <w:t>S</w:t>
            </w:r>
            <w:r w:rsidRPr="00AB2D0C">
              <w:rPr>
                <w:vertAlign w:val="subscript"/>
              </w:rPr>
              <w:t>L</w:t>
            </w:r>
            <w:r w:rsidRPr="00AB2D0C">
              <w:t xml:space="preserve"> vs S</w:t>
            </w:r>
          </w:p>
        </w:tc>
        <w:tc>
          <w:tcPr>
            <w:tcW w:w="1504" w:type="dxa"/>
          </w:tcPr>
          <w:p w14:paraId="0FE155A1" w14:textId="77777777" w:rsidR="00C937A5" w:rsidRPr="00AB2D0C" w:rsidRDefault="00000000">
            <w:pPr>
              <w:spacing w:line="480" w:lineRule="auto"/>
              <w:rPr>
                <w:b/>
              </w:rPr>
            </w:pPr>
            <w:r w:rsidRPr="00AB2D0C">
              <w:rPr>
                <w:b/>
              </w:rPr>
              <w:t>.019</w:t>
            </w:r>
          </w:p>
        </w:tc>
        <w:tc>
          <w:tcPr>
            <w:tcW w:w="1504" w:type="dxa"/>
          </w:tcPr>
          <w:p w14:paraId="529EC12D" w14:textId="77777777" w:rsidR="00C937A5" w:rsidRPr="00AB2D0C" w:rsidRDefault="00000000">
            <w:pPr>
              <w:spacing w:line="480" w:lineRule="auto"/>
              <w:rPr>
                <w:b/>
              </w:rPr>
            </w:pPr>
            <w:r w:rsidRPr="00AB2D0C">
              <w:rPr>
                <w:b/>
              </w:rPr>
              <w:t>.032</w:t>
            </w:r>
          </w:p>
        </w:tc>
        <w:tc>
          <w:tcPr>
            <w:tcW w:w="1504" w:type="dxa"/>
          </w:tcPr>
          <w:p w14:paraId="2F65C453" w14:textId="77777777" w:rsidR="00C937A5" w:rsidRPr="00AB2D0C" w:rsidRDefault="00000000">
            <w:pPr>
              <w:spacing w:line="480" w:lineRule="auto"/>
              <w:rPr>
                <w:b/>
              </w:rPr>
            </w:pPr>
            <w:r w:rsidRPr="00AB2D0C">
              <w:rPr>
                <w:b/>
              </w:rPr>
              <w:t>.012</w:t>
            </w:r>
          </w:p>
        </w:tc>
        <w:tc>
          <w:tcPr>
            <w:tcW w:w="1504" w:type="dxa"/>
          </w:tcPr>
          <w:p w14:paraId="6E2969FC" w14:textId="77777777" w:rsidR="00C937A5" w:rsidRPr="00AB2D0C" w:rsidRDefault="00000000">
            <w:pPr>
              <w:spacing w:line="480" w:lineRule="auto"/>
              <w:rPr>
                <w:b/>
              </w:rPr>
            </w:pPr>
            <w:r w:rsidRPr="00AB2D0C">
              <w:rPr>
                <w:b/>
              </w:rPr>
              <w:t>.004</w:t>
            </w:r>
          </w:p>
        </w:tc>
      </w:tr>
      <w:tr w:rsidR="00C937A5" w:rsidRPr="00AB2D0C" w14:paraId="59F3452C" w14:textId="77777777">
        <w:tc>
          <w:tcPr>
            <w:tcW w:w="1504" w:type="dxa"/>
            <w:vMerge/>
          </w:tcPr>
          <w:p w14:paraId="697E8E92" w14:textId="77777777" w:rsidR="00C937A5" w:rsidRPr="00AB2D0C" w:rsidRDefault="00C937A5">
            <w:pPr>
              <w:widowControl w:val="0"/>
              <w:pBdr>
                <w:top w:val="nil"/>
                <w:left w:val="nil"/>
                <w:bottom w:val="nil"/>
                <w:right w:val="nil"/>
                <w:between w:val="nil"/>
              </w:pBdr>
              <w:spacing w:line="276" w:lineRule="auto"/>
              <w:rPr>
                <w:b/>
              </w:rPr>
            </w:pPr>
          </w:p>
        </w:tc>
        <w:tc>
          <w:tcPr>
            <w:tcW w:w="1504" w:type="dxa"/>
          </w:tcPr>
          <w:p w14:paraId="37305B4B" w14:textId="77777777" w:rsidR="00C937A5" w:rsidRPr="00AB2D0C" w:rsidRDefault="00000000">
            <w:pPr>
              <w:spacing w:line="480" w:lineRule="auto"/>
            </w:pPr>
            <w:r w:rsidRPr="00AB2D0C">
              <w:t>S</w:t>
            </w:r>
            <w:r w:rsidRPr="00AB2D0C">
              <w:rPr>
                <w:vertAlign w:val="subscript"/>
              </w:rPr>
              <w:t>L</w:t>
            </w:r>
            <w:r w:rsidRPr="00AB2D0C">
              <w:t xml:space="preserve"> vs S</w:t>
            </w:r>
            <w:r w:rsidRPr="00AB2D0C">
              <w:rPr>
                <w:vertAlign w:val="subscript"/>
              </w:rPr>
              <w:t>S</w:t>
            </w:r>
            <w:r w:rsidRPr="00AB2D0C">
              <w:t xml:space="preserve"> </w:t>
            </w:r>
          </w:p>
        </w:tc>
        <w:tc>
          <w:tcPr>
            <w:tcW w:w="1504" w:type="dxa"/>
          </w:tcPr>
          <w:p w14:paraId="552B276F" w14:textId="77777777" w:rsidR="00C937A5" w:rsidRPr="00AB2D0C" w:rsidRDefault="00000000">
            <w:pPr>
              <w:spacing w:line="480" w:lineRule="auto"/>
            </w:pPr>
            <w:r w:rsidRPr="00AB2D0C">
              <w:t>.060</w:t>
            </w:r>
          </w:p>
        </w:tc>
        <w:tc>
          <w:tcPr>
            <w:tcW w:w="1504" w:type="dxa"/>
          </w:tcPr>
          <w:p w14:paraId="7394A955" w14:textId="77777777" w:rsidR="00C937A5" w:rsidRPr="00AB2D0C" w:rsidRDefault="00000000">
            <w:pPr>
              <w:spacing w:line="480" w:lineRule="auto"/>
            </w:pPr>
            <w:r w:rsidRPr="00AB2D0C">
              <w:t>.060</w:t>
            </w:r>
          </w:p>
        </w:tc>
        <w:tc>
          <w:tcPr>
            <w:tcW w:w="1504" w:type="dxa"/>
          </w:tcPr>
          <w:p w14:paraId="2931242E" w14:textId="77777777" w:rsidR="00C937A5" w:rsidRPr="00AB2D0C" w:rsidRDefault="00000000">
            <w:pPr>
              <w:spacing w:line="480" w:lineRule="auto"/>
              <w:rPr>
                <w:b/>
              </w:rPr>
            </w:pPr>
            <w:r w:rsidRPr="00AB2D0C">
              <w:rPr>
                <w:b/>
              </w:rPr>
              <w:t>.001</w:t>
            </w:r>
          </w:p>
        </w:tc>
        <w:tc>
          <w:tcPr>
            <w:tcW w:w="1504" w:type="dxa"/>
          </w:tcPr>
          <w:p w14:paraId="5D45CDC1" w14:textId="77777777" w:rsidR="00C937A5" w:rsidRPr="00AB2D0C" w:rsidRDefault="00000000">
            <w:pPr>
              <w:spacing w:line="480" w:lineRule="auto"/>
              <w:rPr>
                <w:b/>
              </w:rPr>
            </w:pPr>
            <w:r w:rsidRPr="00AB2D0C">
              <w:rPr>
                <w:b/>
              </w:rPr>
              <w:t>&lt; .001</w:t>
            </w:r>
          </w:p>
        </w:tc>
      </w:tr>
      <w:tr w:rsidR="00C937A5" w:rsidRPr="00AB2D0C" w14:paraId="2F66B40A" w14:textId="77777777">
        <w:tc>
          <w:tcPr>
            <w:tcW w:w="1504" w:type="dxa"/>
            <w:vMerge/>
          </w:tcPr>
          <w:p w14:paraId="64B17D94" w14:textId="77777777" w:rsidR="00C937A5" w:rsidRPr="00AB2D0C" w:rsidRDefault="00C937A5">
            <w:pPr>
              <w:widowControl w:val="0"/>
              <w:pBdr>
                <w:top w:val="nil"/>
                <w:left w:val="nil"/>
                <w:bottom w:val="nil"/>
                <w:right w:val="nil"/>
                <w:between w:val="nil"/>
              </w:pBdr>
              <w:spacing w:line="276" w:lineRule="auto"/>
              <w:rPr>
                <w:b/>
              </w:rPr>
            </w:pPr>
          </w:p>
        </w:tc>
        <w:tc>
          <w:tcPr>
            <w:tcW w:w="1504" w:type="dxa"/>
          </w:tcPr>
          <w:p w14:paraId="082B7361" w14:textId="77777777" w:rsidR="00C937A5" w:rsidRPr="00AB2D0C" w:rsidRDefault="00000000">
            <w:pPr>
              <w:spacing w:line="480" w:lineRule="auto"/>
            </w:pPr>
            <w:r w:rsidRPr="00AB2D0C">
              <w:t>S</w:t>
            </w:r>
            <w:r w:rsidRPr="00AB2D0C">
              <w:rPr>
                <w:vertAlign w:val="subscript"/>
              </w:rPr>
              <w:t>s</w:t>
            </w:r>
            <w:r w:rsidRPr="00AB2D0C">
              <w:t xml:space="preserve"> vs S</w:t>
            </w:r>
          </w:p>
        </w:tc>
        <w:tc>
          <w:tcPr>
            <w:tcW w:w="1504" w:type="dxa"/>
          </w:tcPr>
          <w:p w14:paraId="05F61733" w14:textId="77777777" w:rsidR="00C937A5" w:rsidRPr="00AB2D0C" w:rsidRDefault="00000000">
            <w:pPr>
              <w:spacing w:line="480" w:lineRule="auto"/>
            </w:pPr>
            <w:r w:rsidRPr="00AB2D0C">
              <w:t>.142</w:t>
            </w:r>
          </w:p>
        </w:tc>
        <w:tc>
          <w:tcPr>
            <w:tcW w:w="1504" w:type="dxa"/>
          </w:tcPr>
          <w:p w14:paraId="4CE4B387" w14:textId="77777777" w:rsidR="00C937A5" w:rsidRPr="00AB2D0C" w:rsidRDefault="00000000">
            <w:pPr>
              <w:spacing w:line="480" w:lineRule="auto"/>
            </w:pPr>
            <w:r w:rsidRPr="00AB2D0C">
              <w:t>.071</w:t>
            </w:r>
          </w:p>
        </w:tc>
        <w:tc>
          <w:tcPr>
            <w:tcW w:w="1504" w:type="dxa"/>
          </w:tcPr>
          <w:p w14:paraId="7CC81E20" w14:textId="77777777" w:rsidR="00C937A5" w:rsidRPr="00AB2D0C" w:rsidRDefault="00000000">
            <w:pPr>
              <w:spacing w:line="480" w:lineRule="auto"/>
            </w:pPr>
            <w:r w:rsidRPr="00AB2D0C">
              <w:t>.778</w:t>
            </w:r>
          </w:p>
        </w:tc>
        <w:tc>
          <w:tcPr>
            <w:tcW w:w="1504" w:type="dxa"/>
          </w:tcPr>
          <w:p w14:paraId="2438BAE5" w14:textId="77777777" w:rsidR="00C937A5" w:rsidRPr="00AB2D0C" w:rsidRDefault="00000000">
            <w:pPr>
              <w:spacing w:line="480" w:lineRule="auto"/>
            </w:pPr>
            <w:r w:rsidRPr="00AB2D0C">
              <w:t>.805</w:t>
            </w:r>
          </w:p>
        </w:tc>
      </w:tr>
      <w:tr w:rsidR="00C937A5" w:rsidRPr="00AB2D0C" w14:paraId="0E5A184B" w14:textId="77777777">
        <w:tc>
          <w:tcPr>
            <w:tcW w:w="1504" w:type="dxa"/>
            <w:vMerge/>
          </w:tcPr>
          <w:p w14:paraId="1215BD1A" w14:textId="77777777" w:rsidR="00C937A5" w:rsidRPr="00AB2D0C" w:rsidRDefault="00C937A5">
            <w:pPr>
              <w:widowControl w:val="0"/>
              <w:pBdr>
                <w:top w:val="nil"/>
                <w:left w:val="nil"/>
                <w:bottom w:val="nil"/>
                <w:right w:val="nil"/>
                <w:between w:val="nil"/>
              </w:pBdr>
              <w:spacing w:line="276" w:lineRule="auto"/>
            </w:pPr>
          </w:p>
        </w:tc>
        <w:tc>
          <w:tcPr>
            <w:tcW w:w="1504" w:type="dxa"/>
          </w:tcPr>
          <w:p w14:paraId="67043D46" w14:textId="77777777" w:rsidR="00C937A5" w:rsidRPr="00AB2D0C" w:rsidRDefault="00000000">
            <w:pPr>
              <w:spacing w:line="480" w:lineRule="auto"/>
              <w:rPr>
                <w:vertAlign w:val="subscript"/>
              </w:rPr>
            </w:pPr>
            <w:r w:rsidRPr="00AB2D0C">
              <w:t>M</w:t>
            </w:r>
            <w:r w:rsidRPr="00AB2D0C">
              <w:rPr>
                <w:vertAlign w:val="subscript"/>
              </w:rPr>
              <w:t>M</w:t>
            </w:r>
            <w:r w:rsidRPr="00AB2D0C">
              <w:t xml:space="preserve"> vs M</w:t>
            </w:r>
          </w:p>
        </w:tc>
        <w:tc>
          <w:tcPr>
            <w:tcW w:w="1504" w:type="dxa"/>
          </w:tcPr>
          <w:p w14:paraId="28AF946D" w14:textId="77777777" w:rsidR="00C937A5" w:rsidRPr="00AB2D0C" w:rsidRDefault="00000000">
            <w:pPr>
              <w:spacing w:line="480" w:lineRule="auto"/>
            </w:pPr>
            <w:r w:rsidRPr="00AB2D0C">
              <w:t>.062</w:t>
            </w:r>
          </w:p>
        </w:tc>
        <w:tc>
          <w:tcPr>
            <w:tcW w:w="1504" w:type="dxa"/>
          </w:tcPr>
          <w:p w14:paraId="72DDE5F2" w14:textId="77777777" w:rsidR="00C937A5" w:rsidRPr="00AB2D0C" w:rsidRDefault="00000000">
            <w:pPr>
              <w:spacing w:line="480" w:lineRule="auto"/>
            </w:pPr>
            <w:r w:rsidRPr="00AB2D0C">
              <w:t>.231</w:t>
            </w:r>
          </w:p>
        </w:tc>
        <w:tc>
          <w:tcPr>
            <w:tcW w:w="1504" w:type="dxa"/>
          </w:tcPr>
          <w:p w14:paraId="45CB78A3" w14:textId="77777777" w:rsidR="00C937A5" w:rsidRPr="00AB2D0C" w:rsidRDefault="00000000">
            <w:pPr>
              <w:spacing w:line="480" w:lineRule="auto"/>
              <w:rPr>
                <w:b/>
              </w:rPr>
            </w:pPr>
            <w:r w:rsidRPr="00AB2D0C">
              <w:rPr>
                <w:b/>
              </w:rPr>
              <w:t>.014</w:t>
            </w:r>
          </w:p>
        </w:tc>
        <w:tc>
          <w:tcPr>
            <w:tcW w:w="1504" w:type="dxa"/>
          </w:tcPr>
          <w:p w14:paraId="29DFEB7E" w14:textId="77777777" w:rsidR="00C937A5" w:rsidRPr="00AB2D0C" w:rsidRDefault="00000000">
            <w:pPr>
              <w:spacing w:line="480" w:lineRule="auto"/>
              <w:rPr>
                <w:b/>
              </w:rPr>
            </w:pPr>
            <w:r w:rsidRPr="00AB2D0C">
              <w:rPr>
                <w:b/>
              </w:rPr>
              <w:t>.003</w:t>
            </w:r>
          </w:p>
        </w:tc>
      </w:tr>
      <w:tr w:rsidR="00C937A5" w:rsidRPr="00AB2D0C" w14:paraId="3224DEAC" w14:textId="77777777">
        <w:tc>
          <w:tcPr>
            <w:tcW w:w="1504" w:type="dxa"/>
            <w:vMerge/>
          </w:tcPr>
          <w:p w14:paraId="3162AEB8" w14:textId="77777777" w:rsidR="00C937A5" w:rsidRPr="00AB2D0C" w:rsidRDefault="00C937A5">
            <w:pPr>
              <w:widowControl w:val="0"/>
              <w:pBdr>
                <w:top w:val="nil"/>
                <w:left w:val="nil"/>
                <w:bottom w:val="nil"/>
                <w:right w:val="nil"/>
                <w:between w:val="nil"/>
              </w:pBdr>
              <w:spacing w:line="276" w:lineRule="auto"/>
              <w:rPr>
                <w:b/>
              </w:rPr>
            </w:pPr>
          </w:p>
        </w:tc>
        <w:tc>
          <w:tcPr>
            <w:tcW w:w="1504" w:type="dxa"/>
          </w:tcPr>
          <w:p w14:paraId="31D58889" w14:textId="77777777" w:rsidR="00C937A5" w:rsidRPr="00AB2D0C" w:rsidRDefault="00000000">
            <w:pPr>
              <w:spacing w:line="480" w:lineRule="auto"/>
              <w:rPr>
                <w:color w:val="FF0000"/>
              </w:rPr>
            </w:pPr>
            <w:r w:rsidRPr="00AB2D0C">
              <w:t>L</w:t>
            </w:r>
            <w:r w:rsidRPr="00AB2D0C">
              <w:rPr>
                <w:vertAlign w:val="subscript"/>
              </w:rPr>
              <w:t>S</w:t>
            </w:r>
            <w:r w:rsidRPr="00AB2D0C">
              <w:t xml:space="preserve"> vs L</w:t>
            </w:r>
          </w:p>
        </w:tc>
        <w:tc>
          <w:tcPr>
            <w:tcW w:w="1504" w:type="dxa"/>
          </w:tcPr>
          <w:p w14:paraId="67E3B261" w14:textId="77777777" w:rsidR="00C937A5" w:rsidRPr="00AB2D0C" w:rsidRDefault="00000000">
            <w:pPr>
              <w:spacing w:line="480" w:lineRule="auto"/>
              <w:rPr>
                <w:b/>
              </w:rPr>
            </w:pPr>
            <w:r w:rsidRPr="00AB2D0C">
              <w:rPr>
                <w:b/>
              </w:rPr>
              <w:t>.003</w:t>
            </w:r>
          </w:p>
        </w:tc>
        <w:tc>
          <w:tcPr>
            <w:tcW w:w="1504" w:type="dxa"/>
          </w:tcPr>
          <w:p w14:paraId="253F1F70" w14:textId="77777777" w:rsidR="00C937A5" w:rsidRPr="00AB2D0C" w:rsidRDefault="00000000">
            <w:pPr>
              <w:spacing w:line="480" w:lineRule="auto"/>
              <w:rPr>
                <w:b/>
              </w:rPr>
            </w:pPr>
            <w:r w:rsidRPr="00AB2D0C">
              <w:rPr>
                <w:b/>
              </w:rPr>
              <w:t>.001</w:t>
            </w:r>
          </w:p>
        </w:tc>
        <w:tc>
          <w:tcPr>
            <w:tcW w:w="1504" w:type="dxa"/>
          </w:tcPr>
          <w:p w14:paraId="01A5CA42" w14:textId="77777777" w:rsidR="00C937A5" w:rsidRPr="00AB2D0C" w:rsidRDefault="00000000">
            <w:pPr>
              <w:spacing w:line="480" w:lineRule="auto"/>
            </w:pPr>
            <w:r w:rsidRPr="00AB2D0C">
              <w:t>.064</w:t>
            </w:r>
          </w:p>
        </w:tc>
        <w:tc>
          <w:tcPr>
            <w:tcW w:w="1504" w:type="dxa"/>
          </w:tcPr>
          <w:p w14:paraId="504CECCA" w14:textId="77777777" w:rsidR="00C937A5" w:rsidRPr="00AB2D0C" w:rsidRDefault="00000000">
            <w:pPr>
              <w:spacing w:line="480" w:lineRule="auto"/>
            </w:pPr>
            <w:r w:rsidRPr="00AB2D0C">
              <w:t>.148</w:t>
            </w:r>
          </w:p>
        </w:tc>
      </w:tr>
      <w:tr w:rsidR="00C937A5" w:rsidRPr="00AB2D0C" w14:paraId="2054AA2E" w14:textId="77777777">
        <w:tc>
          <w:tcPr>
            <w:tcW w:w="1504" w:type="dxa"/>
            <w:vMerge/>
          </w:tcPr>
          <w:p w14:paraId="4B7F30E5" w14:textId="77777777" w:rsidR="00C937A5" w:rsidRPr="00AB2D0C" w:rsidRDefault="00C937A5">
            <w:pPr>
              <w:widowControl w:val="0"/>
              <w:pBdr>
                <w:top w:val="nil"/>
                <w:left w:val="nil"/>
                <w:bottom w:val="nil"/>
                <w:right w:val="nil"/>
                <w:between w:val="nil"/>
              </w:pBdr>
              <w:spacing w:line="276" w:lineRule="auto"/>
            </w:pPr>
          </w:p>
        </w:tc>
        <w:tc>
          <w:tcPr>
            <w:tcW w:w="1504" w:type="dxa"/>
          </w:tcPr>
          <w:p w14:paraId="698394CF" w14:textId="77777777" w:rsidR="00C937A5" w:rsidRPr="00AB2D0C" w:rsidRDefault="00000000">
            <w:pPr>
              <w:spacing w:line="480" w:lineRule="auto"/>
            </w:pPr>
            <w:r w:rsidRPr="00AB2D0C">
              <w:t>L</w:t>
            </w:r>
            <w:r w:rsidRPr="00AB2D0C">
              <w:rPr>
                <w:vertAlign w:val="subscript"/>
              </w:rPr>
              <w:t>S</w:t>
            </w:r>
            <w:r w:rsidRPr="00AB2D0C">
              <w:t xml:space="preserve"> vs L</w:t>
            </w:r>
            <w:r w:rsidRPr="00AB2D0C">
              <w:rPr>
                <w:vertAlign w:val="subscript"/>
              </w:rPr>
              <w:t>L</w:t>
            </w:r>
          </w:p>
        </w:tc>
        <w:tc>
          <w:tcPr>
            <w:tcW w:w="1504" w:type="dxa"/>
          </w:tcPr>
          <w:p w14:paraId="77F0BE4F" w14:textId="77777777" w:rsidR="00C937A5" w:rsidRPr="00AB2D0C" w:rsidRDefault="00000000">
            <w:pPr>
              <w:spacing w:line="480" w:lineRule="auto"/>
            </w:pPr>
            <w:r w:rsidRPr="00AB2D0C">
              <w:t>.085</w:t>
            </w:r>
          </w:p>
        </w:tc>
        <w:tc>
          <w:tcPr>
            <w:tcW w:w="1504" w:type="dxa"/>
          </w:tcPr>
          <w:p w14:paraId="69C1D93A" w14:textId="77777777" w:rsidR="00C937A5" w:rsidRPr="00AB2D0C" w:rsidRDefault="00000000">
            <w:pPr>
              <w:spacing w:line="480" w:lineRule="auto"/>
              <w:rPr>
                <w:b/>
              </w:rPr>
            </w:pPr>
            <w:r w:rsidRPr="00AB2D0C">
              <w:rPr>
                <w:b/>
              </w:rPr>
              <w:t>.036</w:t>
            </w:r>
          </w:p>
        </w:tc>
        <w:tc>
          <w:tcPr>
            <w:tcW w:w="1504" w:type="dxa"/>
          </w:tcPr>
          <w:p w14:paraId="4CB781ED" w14:textId="77777777" w:rsidR="00C937A5" w:rsidRPr="00AB2D0C" w:rsidRDefault="00000000">
            <w:pPr>
              <w:spacing w:line="480" w:lineRule="auto"/>
            </w:pPr>
            <w:r w:rsidRPr="00AB2D0C">
              <w:t>.685</w:t>
            </w:r>
          </w:p>
        </w:tc>
        <w:tc>
          <w:tcPr>
            <w:tcW w:w="1504" w:type="dxa"/>
          </w:tcPr>
          <w:p w14:paraId="3700449A" w14:textId="77777777" w:rsidR="00C937A5" w:rsidRPr="00AB2D0C" w:rsidRDefault="00000000">
            <w:pPr>
              <w:spacing w:line="480" w:lineRule="auto"/>
            </w:pPr>
            <w:r w:rsidRPr="00AB2D0C">
              <w:t>.397</w:t>
            </w:r>
          </w:p>
        </w:tc>
      </w:tr>
      <w:tr w:rsidR="00C937A5" w:rsidRPr="00AB2D0C" w14:paraId="11CDD886" w14:textId="77777777">
        <w:tc>
          <w:tcPr>
            <w:tcW w:w="1504" w:type="dxa"/>
            <w:vMerge/>
          </w:tcPr>
          <w:p w14:paraId="6B115F34" w14:textId="77777777" w:rsidR="00C937A5" w:rsidRPr="00AB2D0C" w:rsidRDefault="00C937A5">
            <w:pPr>
              <w:widowControl w:val="0"/>
              <w:pBdr>
                <w:top w:val="nil"/>
                <w:left w:val="nil"/>
                <w:bottom w:val="nil"/>
                <w:right w:val="nil"/>
                <w:between w:val="nil"/>
              </w:pBdr>
              <w:spacing w:line="276" w:lineRule="auto"/>
            </w:pPr>
          </w:p>
        </w:tc>
        <w:tc>
          <w:tcPr>
            <w:tcW w:w="1504" w:type="dxa"/>
          </w:tcPr>
          <w:p w14:paraId="147E4C73" w14:textId="77777777" w:rsidR="00C937A5" w:rsidRPr="00AB2D0C" w:rsidRDefault="00000000">
            <w:pPr>
              <w:spacing w:line="480" w:lineRule="auto"/>
            </w:pPr>
            <w:r w:rsidRPr="00AB2D0C">
              <w:t>L</w:t>
            </w:r>
            <w:r w:rsidRPr="00AB2D0C">
              <w:rPr>
                <w:vertAlign w:val="subscript"/>
              </w:rPr>
              <w:t>L</w:t>
            </w:r>
            <w:r w:rsidRPr="00AB2D0C">
              <w:t xml:space="preserve"> vs L</w:t>
            </w:r>
          </w:p>
        </w:tc>
        <w:tc>
          <w:tcPr>
            <w:tcW w:w="1504" w:type="dxa"/>
          </w:tcPr>
          <w:p w14:paraId="4C47834F" w14:textId="77777777" w:rsidR="00C937A5" w:rsidRPr="00AB2D0C" w:rsidRDefault="00000000">
            <w:pPr>
              <w:spacing w:line="480" w:lineRule="auto"/>
            </w:pPr>
            <w:r w:rsidRPr="00AB2D0C">
              <w:t>.396</w:t>
            </w:r>
          </w:p>
        </w:tc>
        <w:tc>
          <w:tcPr>
            <w:tcW w:w="1504" w:type="dxa"/>
          </w:tcPr>
          <w:p w14:paraId="6E855BFE" w14:textId="77777777" w:rsidR="00C937A5" w:rsidRPr="00AB2D0C" w:rsidRDefault="00000000">
            <w:pPr>
              <w:spacing w:line="480" w:lineRule="auto"/>
            </w:pPr>
            <w:r w:rsidRPr="00AB2D0C">
              <w:t>.185</w:t>
            </w:r>
          </w:p>
        </w:tc>
        <w:tc>
          <w:tcPr>
            <w:tcW w:w="1504" w:type="dxa"/>
          </w:tcPr>
          <w:p w14:paraId="0D270781" w14:textId="77777777" w:rsidR="00C937A5" w:rsidRPr="00AB2D0C" w:rsidRDefault="00000000">
            <w:pPr>
              <w:spacing w:line="480" w:lineRule="auto"/>
            </w:pPr>
            <w:r w:rsidRPr="00AB2D0C">
              <w:t>.071</w:t>
            </w:r>
          </w:p>
        </w:tc>
        <w:tc>
          <w:tcPr>
            <w:tcW w:w="1504" w:type="dxa"/>
          </w:tcPr>
          <w:p w14:paraId="2D578674" w14:textId="77777777" w:rsidR="00C937A5" w:rsidRPr="00AB2D0C" w:rsidRDefault="00000000">
            <w:pPr>
              <w:spacing w:line="480" w:lineRule="auto"/>
            </w:pPr>
            <w:r w:rsidRPr="00AB2D0C">
              <w:t>.130</w:t>
            </w:r>
          </w:p>
        </w:tc>
      </w:tr>
      <w:tr w:rsidR="00C937A5" w:rsidRPr="00AB2D0C" w14:paraId="7550439F" w14:textId="77777777">
        <w:tc>
          <w:tcPr>
            <w:tcW w:w="1504" w:type="dxa"/>
            <w:vMerge w:val="restart"/>
          </w:tcPr>
          <w:p w14:paraId="20F851FE" w14:textId="77777777" w:rsidR="00C937A5" w:rsidRPr="00AB2D0C" w:rsidRDefault="00000000">
            <w:pPr>
              <w:spacing w:line="480" w:lineRule="auto"/>
            </w:pPr>
            <w:r w:rsidRPr="00AB2D0C">
              <w:t>Shannon Index</w:t>
            </w:r>
          </w:p>
          <w:p w14:paraId="716E316C" w14:textId="77777777" w:rsidR="00C937A5" w:rsidRPr="00AB2D0C" w:rsidRDefault="00000000">
            <w:pPr>
              <w:spacing w:line="480" w:lineRule="auto"/>
            </w:pPr>
            <w:r w:rsidRPr="00AB2D0C">
              <w:t>(ecosystem)</w:t>
            </w:r>
          </w:p>
        </w:tc>
        <w:tc>
          <w:tcPr>
            <w:tcW w:w="1504" w:type="dxa"/>
          </w:tcPr>
          <w:p w14:paraId="2B6AE642" w14:textId="77777777" w:rsidR="00C937A5" w:rsidRPr="00AB2D0C" w:rsidRDefault="00000000">
            <w:pPr>
              <w:spacing w:line="480" w:lineRule="auto"/>
            </w:pPr>
            <w:r w:rsidRPr="00AB2D0C">
              <w:t>S</w:t>
            </w:r>
            <w:r w:rsidRPr="00AB2D0C">
              <w:rPr>
                <w:vertAlign w:val="subscript"/>
              </w:rPr>
              <w:t>L</w:t>
            </w:r>
            <w:r w:rsidRPr="00AB2D0C">
              <w:t xml:space="preserve"> vs S</w:t>
            </w:r>
          </w:p>
        </w:tc>
        <w:tc>
          <w:tcPr>
            <w:tcW w:w="1504" w:type="dxa"/>
          </w:tcPr>
          <w:p w14:paraId="3F104CB7" w14:textId="77777777" w:rsidR="00C937A5" w:rsidRPr="00AB2D0C" w:rsidRDefault="00000000">
            <w:pPr>
              <w:spacing w:line="480" w:lineRule="auto"/>
              <w:rPr>
                <w:b/>
              </w:rPr>
            </w:pPr>
            <w:r w:rsidRPr="00AB2D0C">
              <w:rPr>
                <w:b/>
              </w:rPr>
              <w:t>.009</w:t>
            </w:r>
          </w:p>
        </w:tc>
        <w:tc>
          <w:tcPr>
            <w:tcW w:w="1504" w:type="dxa"/>
          </w:tcPr>
          <w:p w14:paraId="6F5BE10B" w14:textId="77777777" w:rsidR="00C937A5" w:rsidRPr="00AB2D0C" w:rsidRDefault="00000000">
            <w:pPr>
              <w:spacing w:line="480" w:lineRule="auto"/>
              <w:rPr>
                <w:b/>
              </w:rPr>
            </w:pPr>
            <w:r w:rsidRPr="00AB2D0C">
              <w:rPr>
                <w:b/>
              </w:rPr>
              <w:t>.002</w:t>
            </w:r>
          </w:p>
        </w:tc>
        <w:tc>
          <w:tcPr>
            <w:tcW w:w="1504" w:type="dxa"/>
          </w:tcPr>
          <w:p w14:paraId="32D557A9" w14:textId="77777777" w:rsidR="00C937A5" w:rsidRPr="00AB2D0C" w:rsidRDefault="00000000">
            <w:pPr>
              <w:spacing w:line="480" w:lineRule="auto"/>
              <w:rPr>
                <w:b/>
              </w:rPr>
            </w:pPr>
            <w:r w:rsidRPr="00AB2D0C">
              <w:rPr>
                <w:b/>
              </w:rPr>
              <w:t>.001</w:t>
            </w:r>
          </w:p>
        </w:tc>
        <w:tc>
          <w:tcPr>
            <w:tcW w:w="1504" w:type="dxa"/>
          </w:tcPr>
          <w:p w14:paraId="3D90C131" w14:textId="77777777" w:rsidR="00C937A5" w:rsidRPr="00AB2D0C" w:rsidRDefault="00000000">
            <w:pPr>
              <w:spacing w:line="480" w:lineRule="auto"/>
              <w:rPr>
                <w:b/>
              </w:rPr>
            </w:pPr>
            <w:r w:rsidRPr="00AB2D0C">
              <w:rPr>
                <w:b/>
              </w:rPr>
              <w:t>.031</w:t>
            </w:r>
          </w:p>
        </w:tc>
      </w:tr>
      <w:tr w:rsidR="00C937A5" w:rsidRPr="00AB2D0C" w14:paraId="74779DF5" w14:textId="77777777">
        <w:tc>
          <w:tcPr>
            <w:tcW w:w="1504" w:type="dxa"/>
            <w:vMerge/>
          </w:tcPr>
          <w:p w14:paraId="233F2E43" w14:textId="77777777" w:rsidR="00C937A5" w:rsidRPr="00AB2D0C" w:rsidRDefault="00C937A5">
            <w:pPr>
              <w:widowControl w:val="0"/>
              <w:pBdr>
                <w:top w:val="nil"/>
                <w:left w:val="nil"/>
                <w:bottom w:val="nil"/>
                <w:right w:val="nil"/>
                <w:between w:val="nil"/>
              </w:pBdr>
              <w:spacing w:line="276" w:lineRule="auto"/>
              <w:rPr>
                <w:b/>
              </w:rPr>
            </w:pPr>
          </w:p>
        </w:tc>
        <w:tc>
          <w:tcPr>
            <w:tcW w:w="1504" w:type="dxa"/>
          </w:tcPr>
          <w:p w14:paraId="49DE91C9" w14:textId="77777777" w:rsidR="00C937A5" w:rsidRPr="00AB2D0C" w:rsidRDefault="00000000">
            <w:pPr>
              <w:spacing w:line="480" w:lineRule="auto"/>
            </w:pPr>
            <w:r w:rsidRPr="00AB2D0C">
              <w:t>S</w:t>
            </w:r>
            <w:r w:rsidRPr="00AB2D0C">
              <w:rPr>
                <w:vertAlign w:val="subscript"/>
              </w:rPr>
              <w:t>L</w:t>
            </w:r>
            <w:r w:rsidRPr="00AB2D0C">
              <w:t xml:space="preserve"> vs S</w:t>
            </w:r>
            <w:r w:rsidRPr="00AB2D0C">
              <w:rPr>
                <w:vertAlign w:val="subscript"/>
              </w:rPr>
              <w:t>S</w:t>
            </w:r>
          </w:p>
        </w:tc>
        <w:tc>
          <w:tcPr>
            <w:tcW w:w="1504" w:type="dxa"/>
          </w:tcPr>
          <w:p w14:paraId="7A8BB6DD" w14:textId="77777777" w:rsidR="00C937A5" w:rsidRPr="00AB2D0C" w:rsidRDefault="00000000">
            <w:pPr>
              <w:spacing w:line="480" w:lineRule="auto"/>
              <w:rPr>
                <w:b/>
              </w:rPr>
            </w:pPr>
            <w:r w:rsidRPr="00AB2D0C">
              <w:rPr>
                <w:b/>
              </w:rPr>
              <w:t>.045</w:t>
            </w:r>
          </w:p>
        </w:tc>
        <w:tc>
          <w:tcPr>
            <w:tcW w:w="1504" w:type="dxa"/>
          </w:tcPr>
          <w:p w14:paraId="5CF33D3C" w14:textId="77777777" w:rsidR="00C937A5" w:rsidRPr="00AB2D0C" w:rsidRDefault="00000000">
            <w:pPr>
              <w:spacing w:line="480" w:lineRule="auto"/>
              <w:rPr>
                <w:b/>
              </w:rPr>
            </w:pPr>
            <w:r w:rsidRPr="00AB2D0C">
              <w:rPr>
                <w:b/>
              </w:rPr>
              <w:t>.013</w:t>
            </w:r>
          </w:p>
        </w:tc>
        <w:tc>
          <w:tcPr>
            <w:tcW w:w="1504" w:type="dxa"/>
          </w:tcPr>
          <w:p w14:paraId="7A8117DC" w14:textId="77777777" w:rsidR="00C937A5" w:rsidRPr="00AB2D0C" w:rsidRDefault="00000000">
            <w:pPr>
              <w:spacing w:line="480" w:lineRule="auto"/>
              <w:rPr>
                <w:b/>
              </w:rPr>
            </w:pPr>
            <w:r w:rsidRPr="00AB2D0C">
              <w:rPr>
                <w:b/>
              </w:rPr>
              <w:t>&lt; .001</w:t>
            </w:r>
          </w:p>
        </w:tc>
        <w:tc>
          <w:tcPr>
            <w:tcW w:w="1504" w:type="dxa"/>
          </w:tcPr>
          <w:p w14:paraId="457D56CC" w14:textId="77777777" w:rsidR="00C937A5" w:rsidRPr="00AB2D0C" w:rsidRDefault="00000000">
            <w:pPr>
              <w:spacing w:line="480" w:lineRule="auto"/>
              <w:rPr>
                <w:b/>
              </w:rPr>
            </w:pPr>
            <w:r w:rsidRPr="00AB2D0C">
              <w:rPr>
                <w:b/>
              </w:rPr>
              <w:t>.004</w:t>
            </w:r>
          </w:p>
        </w:tc>
      </w:tr>
      <w:tr w:rsidR="00C937A5" w:rsidRPr="00AB2D0C" w14:paraId="519ED3DB" w14:textId="77777777">
        <w:tc>
          <w:tcPr>
            <w:tcW w:w="1504" w:type="dxa"/>
            <w:vMerge/>
          </w:tcPr>
          <w:p w14:paraId="2BF3B5A5" w14:textId="77777777" w:rsidR="00C937A5" w:rsidRPr="00AB2D0C" w:rsidRDefault="00C937A5">
            <w:pPr>
              <w:widowControl w:val="0"/>
              <w:pBdr>
                <w:top w:val="nil"/>
                <w:left w:val="nil"/>
                <w:bottom w:val="nil"/>
                <w:right w:val="nil"/>
                <w:between w:val="nil"/>
              </w:pBdr>
              <w:spacing w:line="276" w:lineRule="auto"/>
              <w:rPr>
                <w:b/>
              </w:rPr>
            </w:pPr>
          </w:p>
        </w:tc>
        <w:tc>
          <w:tcPr>
            <w:tcW w:w="1504" w:type="dxa"/>
          </w:tcPr>
          <w:p w14:paraId="3F8C3529" w14:textId="77777777" w:rsidR="00C937A5" w:rsidRPr="00AB2D0C" w:rsidRDefault="00000000">
            <w:pPr>
              <w:spacing w:line="480" w:lineRule="auto"/>
            </w:pPr>
            <w:r w:rsidRPr="00AB2D0C">
              <w:t>S</w:t>
            </w:r>
            <w:r w:rsidRPr="00AB2D0C">
              <w:rPr>
                <w:vertAlign w:val="subscript"/>
              </w:rPr>
              <w:t>s</w:t>
            </w:r>
            <w:r w:rsidRPr="00AB2D0C">
              <w:t xml:space="preserve"> vs S</w:t>
            </w:r>
          </w:p>
        </w:tc>
        <w:tc>
          <w:tcPr>
            <w:tcW w:w="1504" w:type="dxa"/>
          </w:tcPr>
          <w:p w14:paraId="00E044E8" w14:textId="77777777" w:rsidR="00C937A5" w:rsidRPr="00AB2D0C" w:rsidRDefault="00000000">
            <w:pPr>
              <w:spacing w:line="480" w:lineRule="auto"/>
              <w:rPr>
                <w:b/>
              </w:rPr>
            </w:pPr>
            <w:r w:rsidRPr="00AB2D0C">
              <w:rPr>
                <w:b/>
              </w:rPr>
              <w:t>.040</w:t>
            </w:r>
          </w:p>
        </w:tc>
        <w:tc>
          <w:tcPr>
            <w:tcW w:w="1504" w:type="dxa"/>
          </w:tcPr>
          <w:p w14:paraId="36C0380C" w14:textId="77777777" w:rsidR="00C937A5" w:rsidRPr="00AB2D0C" w:rsidRDefault="00000000">
            <w:pPr>
              <w:spacing w:line="480" w:lineRule="auto"/>
              <w:rPr>
                <w:b/>
              </w:rPr>
            </w:pPr>
            <w:r w:rsidRPr="00AB2D0C">
              <w:rPr>
                <w:b/>
              </w:rPr>
              <w:t>.012</w:t>
            </w:r>
          </w:p>
        </w:tc>
        <w:tc>
          <w:tcPr>
            <w:tcW w:w="1504" w:type="dxa"/>
          </w:tcPr>
          <w:p w14:paraId="0732EDF2" w14:textId="77777777" w:rsidR="00C937A5" w:rsidRPr="00AB2D0C" w:rsidRDefault="00000000">
            <w:pPr>
              <w:spacing w:line="480" w:lineRule="auto"/>
            </w:pPr>
            <w:r w:rsidRPr="00AB2D0C">
              <w:t>.907</w:t>
            </w:r>
          </w:p>
        </w:tc>
        <w:tc>
          <w:tcPr>
            <w:tcW w:w="1504" w:type="dxa"/>
          </w:tcPr>
          <w:p w14:paraId="47DF03BA" w14:textId="77777777" w:rsidR="00C937A5" w:rsidRPr="00AB2D0C" w:rsidRDefault="00000000">
            <w:pPr>
              <w:spacing w:line="480" w:lineRule="auto"/>
              <w:rPr>
                <w:b/>
              </w:rPr>
            </w:pPr>
            <w:r w:rsidRPr="00AB2D0C">
              <w:t>.767</w:t>
            </w:r>
          </w:p>
        </w:tc>
      </w:tr>
      <w:tr w:rsidR="00C937A5" w:rsidRPr="00AB2D0C" w14:paraId="1098BF7C" w14:textId="77777777">
        <w:tc>
          <w:tcPr>
            <w:tcW w:w="1504" w:type="dxa"/>
            <w:vMerge/>
          </w:tcPr>
          <w:p w14:paraId="553257DE" w14:textId="77777777" w:rsidR="00C937A5" w:rsidRPr="00AB2D0C" w:rsidRDefault="00C937A5">
            <w:pPr>
              <w:widowControl w:val="0"/>
              <w:pBdr>
                <w:top w:val="nil"/>
                <w:left w:val="nil"/>
                <w:bottom w:val="nil"/>
                <w:right w:val="nil"/>
                <w:between w:val="nil"/>
              </w:pBdr>
              <w:spacing w:line="276" w:lineRule="auto"/>
              <w:rPr>
                <w:b/>
              </w:rPr>
            </w:pPr>
          </w:p>
        </w:tc>
        <w:tc>
          <w:tcPr>
            <w:tcW w:w="1504" w:type="dxa"/>
          </w:tcPr>
          <w:p w14:paraId="0761BB4A" w14:textId="77777777" w:rsidR="00C937A5" w:rsidRPr="00AB2D0C" w:rsidRDefault="00000000">
            <w:pPr>
              <w:spacing w:line="480" w:lineRule="auto"/>
            </w:pPr>
            <w:r w:rsidRPr="00AB2D0C">
              <w:t>M</w:t>
            </w:r>
            <w:r w:rsidRPr="00AB2D0C">
              <w:rPr>
                <w:vertAlign w:val="subscript"/>
              </w:rPr>
              <w:t>M</w:t>
            </w:r>
            <w:r w:rsidRPr="00AB2D0C">
              <w:t xml:space="preserve"> vs M</w:t>
            </w:r>
          </w:p>
        </w:tc>
        <w:tc>
          <w:tcPr>
            <w:tcW w:w="1504" w:type="dxa"/>
          </w:tcPr>
          <w:p w14:paraId="4B5ABEFA" w14:textId="77777777" w:rsidR="00C937A5" w:rsidRPr="00AB2D0C" w:rsidRDefault="00000000">
            <w:pPr>
              <w:spacing w:line="480" w:lineRule="auto"/>
              <w:rPr>
                <w:b/>
              </w:rPr>
            </w:pPr>
            <w:r w:rsidRPr="00AB2D0C">
              <w:t>.193</w:t>
            </w:r>
          </w:p>
        </w:tc>
        <w:tc>
          <w:tcPr>
            <w:tcW w:w="1504" w:type="dxa"/>
          </w:tcPr>
          <w:p w14:paraId="735D6664" w14:textId="77777777" w:rsidR="00C937A5" w:rsidRPr="00AB2D0C" w:rsidRDefault="00000000">
            <w:pPr>
              <w:spacing w:line="480" w:lineRule="auto"/>
              <w:rPr>
                <w:b/>
              </w:rPr>
            </w:pPr>
            <w:r w:rsidRPr="00AB2D0C">
              <w:t>.081</w:t>
            </w:r>
          </w:p>
        </w:tc>
        <w:tc>
          <w:tcPr>
            <w:tcW w:w="1504" w:type="dxa"/>
          </w:tcPr>
          <w:p w14:paraId="612E07E8" w14:textId="77777777" w:rsidR="00C937A5" w:rsidRPr="00AB2D0C" w:rsidRDefault="00000000">
            <w:pPr>
              <w:spacing w:line="480" w:lineRule="auto"/>
            </w:pPr>
            <w:r w:rsidRPr="00AB2D0C">
              <w:t>.578</w:t>
            </w:r>
          </w:p>
        </w:tc>
        <w:tc>
          <w:tcPr>
            <w:tcW w:w="1504" w:type="dxa"/>
          </w:tcPr>
          <w:p w14:paraId="3DF2399B" w14:textId="77777777" w:rsidR="00C937A5" w:rsidRPr="00AB2D0C" w:rsidRDefault="00000000">
            <w:pPr>
              <w:spacing w:line="480" w:lineRule="auto"/>
            </w:pPr>
            <w:r w:rsidRPr="00AB2D0C">
              <w:t>.817</w:t>
            </w:r>
          </w:p>
        </w:tc>
      </w:tr>
      <w:tr w:rsidR="00C937A5" w:rsidRPr="00AB2D0C" w14:paraId="32A54472" w14:textId="77777777">
        <w:tc>
          <w:tcPr>
            <w:tcW w:w="1504" w:type="dxa"/>
            <w:vMerge/>
          </w:tcPr>
          <w:p w14:paraId="4EF6B929" w14:textId="77777777" w:rsidR="00C937A5" w:rsidRPr="00AB2D0C" w:rsidRDefault="00C937A5">
            <w:pPr>
              <w:widowControl w:val="0"/>
              <w:pBdr>
                <w:top w:val="nil"/>
                <w:left w:val="nil"/>
                <w:bottom w:val="nil"/>
                <w:right w:val="nil"/>
                <w:between w:val="nil"/>
              </w:pBdr>
              <w:spacing w:line="276" w:lineRule="auto"/>
            </w:pPr>
          </w:p>
        </w:tc>
        <w:tc>
          <w:tcPr>
            <w:tcW w:w="1504" w:type="dxa"/>
          </w:tcPr>
          <w:p w14:paraId="6A2A2DD0" w14:textId="77777777" w:rsidR="00C937A5" w:rsidRPr="00AB2D0C" w:rsidRDefault="00000000">
            <w:pPr>
              <w:spacing w:line="480" w:lineRule="auto"/>
            </w:pPr>
            <w:r w:rsidRPr="00AB2D0C">
              <w:t>L</w:t>
            </w:r>
            <w:r w:rsidRPr="00AB2D0C">
              <w:rPr>
                <w:vertAlign w:val="subscript"/>
              </w:rPr>
              <w:t>S</w:t>
            </w:r>
            <w:r w:rsidRPr="00AB2D0C">
              <w:t xml:space="preserve"> vs L</w:t>
            </w:r>
          </w:p>
        </w:tc>
        <w:tc>
          <w:tcPr>
            <w:tcW w:w="1504" w:type="dxa"/>
          </w:tcPr>
          <w:p w14:paraId="6F2C6F2F" w14:textId="77777777" w:rsidR="00C937A5" w:rsidRPr="00AB2D0C" w:rsidRDefault="00000000">
            <w:pPr>
              <w:spacing w:line="480" w:lineRule="auto"/>
            </w:pPr>
            <w:r w:rsidRPr="00AB2D0C">
              <w:t>.220</w:t>
            </w:r>
          </w:p>
        </w:tc>
        <w:tc>
          <w:tcPr>
            <w:tcW w:w="1504" w:type="dxa"/>
          </w:tcPr>
          <w:p w14:paraId="16B24A20" w14:textId="77777777" w:rsidR="00C937A5" w:rsidRPr="00AB2D0C" w:rsidRDefault="00000000">
            <w:pPr>
              <w:spacing w:line="480" w:lineRule="auto"/>
            </w:pPr>
            <w:r w:rsidRPr="00AB2D0C">
              <w:t>.109</w:t>
            </w:r>
          </w:p>
        </w:tc>
        <w:tc>
          <w:tcPr>
            <w:tcW w:w="1504" w:type="dxa"/>
          </w:tcPr>
          <w:p w14:paraId="50D25E41" w14:textId="77777777" w:rsidR="00C937A5" w:rsidRPr="00AB2D0C" w:rsidRDefault="00000000">
            <w:pPr>
              <w:spacing w:line="480" w:lineRule="auto"/>
            </w:pPr>
            <w:r w:rsidRPr="00AB2D0C">
              <w:rPr>
                <w:b/>
              </w:rPr>
              <w:t>.048</w:t>
            </w:r>
          </w:p>
        </w:tc>
        <w:tc>
          <w:tcPr>
            <w:tcW w:w="1504" w:type="dxa"/>
          </w:tcPr>
          <w:p w14:paraId="3176B908" w14:textId="77777777" w:rsidR="00C937A5" w:rsidRPr="00AB2D0C" w:rsidRDefault="00000000">
            <w:pPr>
              <w:spacing w:line="480" w:lineRule="auto"/>
            </w:pPr>
            <w:r w:rsidRPr="00AB2D0C">
              <w:t>.330</w:t>
            </w:r>
          </w:p>
        </w:tc>
      </w:tr>
      <w:tr w:rsidR="00C937A5" w:rsidRPr="00AB2D0C" w14:paraId="057CD462" w14:textId="77777777">
        <w:tc>
          <w:tcPr>
            <w:tcW w:w="1504" w:type="dxa"/>
            <w:vMerge/>
          </w:tcPr>
          <w:p w14:paraId="093F8968" w14:textId="77777777" w:rsidR="00C937A5" w:rsidRPr="00AB2D0C" w:rsidRDefault="00C937A5">
            <w:pPr>
              <w:widowControl w:val="0"/>
              <w:pBdr>
                <w:top w:val="nil"/>
                <w:left w:val="nil"/>
                <w:bottom w:val="nil"/>
                <w:right w:val="nil"/>
                <w:between w:val="nil"/>
              </w:pBdr>
              <w:spacing w:line="276" w:lineRule="auto"/>
            </w:pPr>
          </w:p>
        </w:tc>
        <w:tc>
          <w:tcPr>
            <w:tcW w:w="1504" w:type="dxa"/>
          </w:tcPr>
          <w:p w14:paraId="658712E7" w14:textId="77777777" w:rsidR="00C937A5" w:rsidRPr="00AB2D0C" w:rsidRDefault="00000000">
            <w:pPr>
              <w:spacing w:line="480" w:lineRule="auto"/>
            </w:pPr>
            <w:r w:rsidRPr="00AB2D0C">
              <w:t>L</w:t>
            </w:r>
            <w:r w:rsidRPr="00AB2D0C">
              <w:rPr>
                <w:vertAlign w:val="subscript"/>
              </w:rPr>
              <w:t>S</w:t>
            </w:r>
            <w:r w:rsidRPr="00AB2D0C">
              <w:t xml:space="preserve"> vs L</w:t>
            </w:r>
            <w:r w:rsidRPr="00AB2D0C">
              <w:rPr>
                <w:vertAlign w:val="subscript"/>
              </w:rPr>
              <w:t>L</w:t>
            </w:r>
          </w:p>
        </w:tc>
        <w:tc>
          <w:tcPr>
            <w:tcW w:w="1504" w:type="dxa"/>
          </w:tcPr>
          <w:p w14:paraId="09ED03A2" w14:textId="77777777" w:rsidR="00C937A5" w:rsidRPr="00AB2D0C" w:rsidRDefault="00000000">
            <w:pPr>
              <w:spacing w:line="480" w:lineRule="auto"/>
            </w:pPr>
            <w:r w:rsidRPr="00AB2D0C">
              <w:t>.271</w:t>
            </w:r>
          </w:p>
        </w:tc>
        <w:tc>
          <w:tcPr>
            <w:tcW w:w="1504" w:type="dxa"/>
          </w:tcPr>
          <w:p w14:paraId="64B11DEA" w14:textId="77777777" w:rsidR="00C937A5" w:rsidRPr="00AB2D0C" w:rsidRDefault="00000000">
            <w:pPr>
              <w:spacing w:line="480" w:lineRule="auto"/>
            </w:pPr>
            <w:r w:rsidRPr="00AB2D0C">
              <w:t>.134</w:t>
            </w:r>
          </w:p>
        </w:tc>
        <w:tc>
          <w:tcPr>
            <w:tcW w:w="1504" w:type="dxa"/>
          </w:tcPr>
          <w:p w14:paraId="79D57F75" w14:textId="77777777" w:rsidR="00C937A5" w:rsidRPr="00AB2D0C" w:rsidRDefault="00000000">
            <w:pPr>
              <w:spacing w:line="480" w:lineRule="auto"/>
              <w:rPr>
                <w:b/>
              </w:rPr>
            </w:pPr>
            <w:r w:rsidRPr="00AB2D0C">
              <w:t>.431</w:t>
            </w:r>
          </w:p>
        </w:tc>
        <w:tc>
          <w:tcPr>
            <w:tcW w:w="1504" w:type="dxa"/>
          </w:tcPr>
          <w:p w14:paraId="0E87A976" w14:textId="77777777" w:rsidR="00C937A5" w:rsidRPr="00AB2D0C" w:rsidRDefault="00000000">
            <w:pPr>
              <w:spacing w:line="480" w:lineRule="auto"/>
            </w:pPr>
            <w:r w:rsidRPr="00AB2D0C">
              <w:t>.932</w:t>
            </w:r>
          </w:p>
        </w:tc>
      </w:tr>
      <w:tr w:rsidR="00C937A5" w:rsidRPr="00AB2D0C" w14:paraId="1758383F" w14:textId="77777777">
        <w:tc>
          <w:tcPr>
            <w:tcW w:w="1504" w:type="dxa"/>
            <w:vMerge/>
          </w:tcPr>
          <w:p w14:paraId="20EC7624" w14:textId="77777777" w:rsidR="00C937A5" w:rsidRPr="00AB2D0C" w:rsidRDefault="00C937A5">
            <w:pPr>
              <w:widowControl w:val="0"/>
              <w:pBdr>
                <w:top w:val="nil"/>
                <w:left w:val="nil"/>
                <w:bottom w:val="nil"/>
                <w:right w:val="nil"/>
                <w:between w:val="nil"/>
              </w:pBdr>
              <w:spacing w:line="276" w:lineRule="auto"/>
            </w:pPr>
          </w:p>
        </w:tc>
        <w:tc>
          <w:tcPr>
            <w:tcW w:w="1504" w:type="dxa"/>
          </w:tcPr>
          <w:p w14:paraId="2A7D01F2" w14:textId="77777777" w:rsidR="00C937A5" w:rsidRPr="00AB2D0C" w:rsidRDefault="00000000">
            <w:pPr>
              <w:spacing w:line="480" w:lineRule="auto"/>
            </w:pPr>
            <w:r w:rsidRPr="00AB2D0C">
              <w:t>L</w:t>
            </w:r>
            <w:r w:rsidRPr="00AB2D0C">
              <w:rPr>
                <w:vertAlign w:val="subscript"/>
              </w:rPr>
              <w:t>L</w:t>
            </w:r>
            <w:r w:rsidRPr="00AB2D0C">
              <w:t xml:space="preserve"> vs L</w:t>
            </w:r>
          </w:p>
        </w:tc>
        <w:tc>
          <w:tcPr>
            <w:tcW w:w="1504" w:type="dxa"/>
          </w:tcPr>
          <w:p w14:paraId="18C0639A" w14:textId="77777777" w:rsidR="00C937A5" w:rsidRPr="00AB2D0C" w:rsidRDefault="00000000">
            <w:pPr>
              <w:spacing w:line="480" w:lineRule="auto"/>
            </w:pPr>
            <w:r w:rsidRPr="00AB2D0C">
              <w:t>.887</w:t>
            </w:r>
          </w:p>
        </w:tc>
        <w:tc>
          <w:tcPr>
            <w:tcW w:w="1504" w:type="dxa"/>
          </w:tcPr>
          <w:p w14:paraId="27B9D7C0" w14:textId="77777777" w:rsidR="00C937A5" w:rsidRPr="00AB2D0C" w:rsidRDefault="00000000">
            <w:pPr>
              <w:spacing w:line="480" w:lineRule="auto"/>
            </w:pPr>
            <w:r w:rsidRPr="00AB2D0C">
              <w:t>.682</w:t>
            </w:r>
          </w:p>
        </w:tc>
        <w:tc>
          <w:tcPr>
            <w:tcW w:w="1504" w:type="dxa"/>
          </w:tcPr>
          <w:p w14:paraId="1F969B32" w14:textId="77777777" w:rsidR="00C937A5" w:rsidRPr="00AB2D0C" w:rsidRDefault="00000000">
            <w:pPr>
              <w:spacing w:line="480" w:lineRule="auto"/>
            </w:pPr>
            <w:r w:rsidRPr="00AB2D0C">
              <w:t>.064</w:t>
            </w:r>
          </w:p>
        </w:tc>
        <w:tc>
          <w:tcPr>
            <w:tcW w:w="1504" w:type="dxa"/>
          </w:tcPr>
          <w:p w14:paraId="6FCC9AB6" w14:textId="77777777" w:rsidR="00C937A5" w:rsidRPr="00AB2D0C" w:rsidRDefault="00000000">
            <w:pPr>
              <w:spacing w:line="480" w:lineRule="auto"/>
            </w:pPr>
            <w:r w:rsidRPr="00AB2D0C">
              <w:t>.068</w:t>
            </w:r>
          </w:p>
        </w:tc>
      </w:tr>
    </w:tbl>
    <w:p w14:paraId="2E729397" w14:textId="77777777" w:rsidR="00C937A5" w:rsidRPr="00AB2D0C" w:rsidRDefault="00C937A5">
      <w:pPr>
        <w:spacing w:line="480" w:lineRule="auto"/>
      </w:pPr>
    </w:p>
    <w:p w14:paraId="7C94E55D" w14:textId="11811834" w:rsidR="00C937A5" w:rsidRPr="00AB2D0C" w:rsidRDefault="00C937A5">
      <w:pPr>
        <w:spacing w:line="480" w:lineRule="auto"/>
      </w:pPr>
    </w:p>
    <w:sectPr w:rsidR="00C937A5" w:rsidRPr="00AB2D0C">
      <w:headerReference w:type="default" r:id="rId33"/>
      <w:footerReference w:type="even" r:id="rId34"/>
      <w:footerReference w:type="default" r:id="rId35"/>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4"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7"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13" w:author="Florian Altermatt" w:date="2024-03-20T13:33:00Z" w:initials="FA">
    <w:p w14:paraId="7C0F1089" w14:textId="3D4C7B8D"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29" w:author="Florian Altermatt" w:date="2024-03-20T13:43:00Z" w:initials="FA">
    <w:p w14:paraId="63673BA8" w14:textId="77777777"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30"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37"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46" w:author="Florian Altermatt" w:date="2024-03-20T14:21:00Z" w:initials="FA">
    <w:p w14:paraId="7503751D" w14:textId="043E576A"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47" w:author="Florian Altermatt" w:date="2024-03-20T14:25:00Z" w:initials="FA">
    <w:p w14:paraId="414A3F43" w14:textId="302987F9" w:rsidR="00531CD0" w:rsidRDefault="00531CD0">
      <w:pPr>
        <w:pStyle w:val="CommentText"/>
      </w:pPr>
      <w:r>
        <w:rPr>
          <w:rStyle w:val="CommentReference"/>
        </w:rPr>
        <w:annotationRef/>
      </w:r>
      <w:r>
        <w:t>If not connected, I think we cannot call them “meta-ecosystem”…</w:t>
      </w:r>
    </w:p>
  </w:comment>
  <w:comment w:id="51" w:author="Florian Altermatt" w:date="2024-03-20T14:52:00Z" w:initials="FA">
    <w:p w14:paraId="4F9303F2" w14:textId="6FC27BF5" w:rsidR="00D368AA" w:rsidRDefault="00D368AA">
      <w:pPr>
        <w:pStyle w:val="CommentText"/>
      </w:pPr>
      <w:r>
        <w:rPr>
          <w:rStyle w:val="CommentReference"/>
        </w:rPr>
        <w:annotationRef/>
      </w:r>
      <w:r>
        <w:t>I don’t understand this, as we had bi-directional reciprocal flow, right? So this is a bit strange.</w:t>
      </w:r>
    </w:p>
  </w:comment>
  <w:comment w:id="52" w:author="Emanuele Giacomuzzo" w:date="2024-03-21T12:58:00Z" w:initials="EG">
    <w:p w14:paraId="7B8BC22B" w14:textId="77777777" w:rsidR="00E03876" w:rsidRDefault="00E03876" w:rsidP="00E03876">
      <w:r>
        <w:rPr>
          <w:rStyle w:val="CommentReference"/>
        </w:rPr>
        <w:annotationRef/>
      </w:r>
      <w:r>
        <w:rPr>
          <w:color w:val="000000"/>
          <w:sz w:val="20"/>
          <w:szCs w:val="20"/>
        </w:rPr>
        <w:t xml:space="preserve">This is hard to explain concisely. The volume exchange between two ecosystems is the same. However, the large ecosystem has more total carbon because it’s fixed by autotrophic protists. Therefore, carbon moves from the large to the small, creating source-sink dynamics. </w:t>
      </w:r>
    </w:p>
  </w:comment>
  <w:comment w:id="55" w:author="Florian Altermatt" w:date="2024-03-20T14:53:00Z" w:initials="FA">
    <w:p w14:paraId="78E7D768" w14:textId="73166E94" w:rsidR="00D368AA" w:rsidRDefault="00D368AA">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58" w:author="Florian Altermatt" w:date="2024-03-20T14:56:00Z" w:initials="FA">
    <w:p w14:paraId="08732B3A" w14:textId="1BFDBED0" w:rsidR="00F21FD1" w:rsidRDefault="00F21FD1">
      <w:pPr>
        <w:pStyle w:val="CommentText"/>
      </w:pPr>
      <w:r>
        <w:rPr>
          <w:rStyle w:val="CommentReference"/>
        </w:rPr>
        <w:annotationRef/>
      </w:r>
      <w:r>
        <w:t xml:space="preserve">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 then this would have to be the very last paragraph. I could see this paragraph go completely. </w:t>
      </w:r>
    </w:p>
  </w:comment>
  <w:comment w:id="59" w:author="Florian Altermatt" w:date="2024-03-20T14:59:00Z" w:initials="FA">
    <w:p w14:paraId="4679B318" w14:textId="1F3C61F1" w:rsidR="00F21FD1" w:rsidRDefault="00F21FD1">
      <w:pPr>
        <w:pStyle w:val="CommentText"/>
      </w:pPr>
      <w:r>
        <w:rPr>
          <w:rStyle w:val="CommentReference"/>
        </w:rPr>
        <w:annotationRef/>
      </w:r>
      <w:r>
        <w:t>Delete? I feel this is getting too redundant.</w:t>
      </w:r>
    </w:p>
  </w:comment>
  <w:comment w:id="60" w:author="Emanuele Giacomuzzo" w:date="2024-03-21T13:02:00Z" w:initials="EG">
    <w:p w14:paraId="33BB75CF" w14:textId="77777777" w:rsidR="0068053E" w:rsidRDefault="0068053E" w:rsidP="0068053E">
      <w:r>
        <w:rPr>
          <w:rStyle w:val="CommentReference"/>
        </w:rPr>
        <w:annotationRef/>
      </w:r>
      <w:r>
        <w:rPr>
          <w:color w:val="000000"/>
          <w:sz w:val="20"/>
          <w:szCs w:val="20"/>
        </w:rPr>
        <w:t>I think it’s quite an important part of the paragraph, as it says how we expande subsidised isalnd biogeography theory.</w:t>
      </w:r>
    </w:p>
  </w:comment>
  <w:comment w:id="171" w:author="Florian Altermatt" w:date="2024-03-20T14:06:00Z" w:initials="FA">
    <w:p w14:paraId="3D5DFF6C" w14:textId="77777777" w:rsidR="00B32CC8" w:rsidRDefault="00B32CC8" w:rsidP="00B32CC8">
      <w:pPr>
        <w:pStyle w:val="CommentText"/>
      </w:pPr>
      <w:r>
        <w:rPr>
          <w:rStyle w:val="CommentReference"/>
        </w:rPr>
        <w:annotationRef/>
      </w:r>
      <w:r>
        <w:t>Something wrong here, c should be before d</w:t>
      </w:r>
    </w:p>
  </w:comment>
  <w:comment w:id="163" w:author="Florian Altermatt" w:date="2024-03-20T14:06:00Z" w:initials="FA">
    <w:p w14:paraId="40536EE1" w14:textId="619E3F4C" w:rsidR="00194D5A" w:rsidRDefault="00194D5A">
      <w:pPr>
        <w:pStyle w:val="CommentText"/>
      </w:pPr>
      <w:r>
        <w:rPr>
          <w:rStyle w:val="CommentReference"/>
        </w:rPr>
        <w:annotationRef/>
      </w:r>
      <w:r>
        <w:t>Something wrong here, c should be before d</w:t>
      </w:r>
    </w:p>
  </w:comment>
  <w:comment w:id="181"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186"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197" w:author="Florian Altermatt" w:date="2024-03-20T14:11:00Z" w:initials="FA">
    <w:p w14:paraId="1901E167" w14:textId="77777777" w:rsidR="00A4314D" w:rsidRDefault="00A4314D" w:rsidP="00A4314D">
      <w:pPr>
        <w:pStyle w:val="CommentText"/>
      </w:pPr>
      <w:r>
        <w:rPr>
          <w:rStyle w:val="CommentReference"/>
        </w:rPr>
        <w:annotationRef/>
      </w:r>
      <w:r>
        <w:t>I think this is only confusing, would leave out</w:t>
      </w:r>
    </w:p>
  </w:comment>
  <w:comment w:id="198" w:author="Florian Altermatt" w:date="2024-03-20T14:13:00Z" w:initials="FA">
    <w:p w14:paraId="7830F8EB" w14:textId="77777777" w:rsidR="00A4314D" w:rsidRDefault="00A4314D" w:rsidP="00A4314D">
      <w:pPr>
        <w:pStyle w:val="CommentText"/>
      </w:pPr>
      <w:r>
        <w:rPr>
          <w:rStyle w:val="CommentReference"/>
        </w:rPr>
        <w:annotationRef/>
      </w:r>
      <w:r>
        <w:t>Too detailed…</w:t>
      </w:r>
    </w:p>
  </w:comment>
  <w:comment w:id="235" w:author="Florian Altermatt" w:date="2024-03-20T14:11:00Z" w:initials="FA">
    <w:p w14:paraId="2783FE81" w14:textId="7172A808" w:rsidR="007C1FEA" w:rsidRDefault="007C1FEA">
      <w:pPr>
        <w:pStyle w:val="CommentText"/>
      </w:pPr>
      <w:r>
        <w:rPr>
          <w:rStyle w:val="CommentReference"/>
        </w:rPr>
        <w:annotationRef/>
      </w:r>
      <w:r>
        <w:t>I think this is only confusing, would leave out</w:t>
      </w:r>
    </w:p>
  </w:comment>
  <w:comment w:id="239" w:author="Florian Altermatt" w:date="2024-03-20T14:13:00Z" w:initials="FA">
    <w:p w14:paraId="778273B9" w14:textId="08845BA6" w:rsidR="007C1FEA" w:rsidRDefault="007C1FEA">
      <w:pPr>
        <w:pStyle w:val="CommentText"/>
      </w:pPr>
      <w:r>
        <w:rPr>
          <w:rStyle w:val="CommentReference"/>
        </w:rPr>
        <w:annotationRef/>
      </w:r>
      <w:r>
        <w:t>Too detailed…</w:t>
      </w:r>
    </w:p>
  </w:comment>
  <w:comment w:id="249" w:author="Florian Altermatt" w:date="2024-03-20T14:21:00Z" w:initials="FA">
    <w:p w14:paraId="670C7673" w14:textId="77777777" w:rsidR="00506E8D" w:rsidRDefault="00506E8D" w:rsidP="00506E8D">
      <w:pPr>
        <w:pStyle w:val="CommentText"/>
      </w:pPr>
      <w:r>
        <w:rPr>
          <w:rStyle w:val="CommentReference"/>
        </w:rPr>
        <w:annotationRef/>
      </w:r>
      <w:r>
        <w:t>Please be consistent, sometimes you have no hyphen, sometimes hyphen plus space, etc. It should be hyphen but no space.</w:t>
      </w:r>
    </w:p>
  </w:comment>
  <w:comment w:id="247" w:author="Emanuele Giacomuzzo" w:date="2024-03-21T16:24:00Z" w:initials="EG">
    <w:p w14:paraId="53DC0AE3" w14:textId="77777777" w:rsidR="00937752" w:rsidRDefault="00937752" w:rsidP="00937752">
      <w:r>
        <w:rPr>
          <w:rStyle w:val="CommentReference"/>
        </w:rPr>
        <w:annotationRef/>
      </w:r>
      <w:r>
        <w:rPr>
          <w:color w:val="000000"/>
          <w:sz w:val="20"/>
          <w:szCs w:val="20"/>
        </w:rPr>
        <w:t xml:space="preserve">Change to show low disturbances. </w:t>
      </w:r>
    </w:p>
  </w:comment>
  <w:comment w:id="286" w:author="Florian Altermatt" w:date="2024-03-20T14:13:00Z" w:initials="FA">
    <w:p w14:paraId="589D4137" w14:textId="04E2E350" w:rsidR="003A21EF" w:rsidRDefault="003A21EF">
      <w:pPr>
        <w:pStyle w:val="CommentText"/>
      </w:pPr>
      <w:r>
        <w:rPr>
          <w:rStyle w:val="CommentReference"/>
        </w:rPr>
        <w:annotationRef/>
      </w:r>
      <w:r>
        <w:t>Please check throughout that this is consistently written with a hyphen…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270C2F68" w15:done="1"/>
  <w15:commentEx w15:paraId="7C0F1089" w15:done="1"/>
  <w15:commentEx w15:paraId="395244A4" w15:done="1"/>
  <w15:commentEx w15:paraId="314BA44A" w15:done="1"/>
  <w15:commentEx w15:paraId="5289E99C" w15:done="1"/>
  <w15:commentEx w15:paraId="7503751D" w15:done="1"/>
  <w15:commentEx w15:paraId="414A3F43" w15:done="1"/>
  <w15:commentEx w15:paraId="4F9303F2" w15:done="0"/>
  <w15:commentEx w15:paraId="7B8BC22B" w15:paraIdParent="4F9303F2" w15:done="0"/>
  <w15:commentEx w15:paraId="78E7D768" w15:done="0"/>
  <w15:commentEx w15:paraId="08732B3A" w15:done="0"/>
  <w15:commentEx w15:paraId="4679B318" w15:done="0"/>
  <w15:commentEx w15:paraId="33BB75CF" w15:paraIdParent="4679B318" w15:done="0"/>
  <w15:commentEx w15:paraId="3D5DFF6C" w15:done="1"/>
  <w15:commentEx w15:paraId="40536EE1" w15:done="1"/>
  <w15:commentEx w15:paraId="04631665" w15:done="1"/>
  <w15:commentEx w15:paraId="539F79FA" w15:done="1"/>
  <w15:commentEx w15:paraId="1901E167" w15:done="1"/>
  <w15:commentEx w15:paraId="7830F8EB" w15:done="1"/>
  <w15:commentEx w15:paraId="2783FE81" w15:done="1"/>
  <w15:commentEx w15:paraId="778273B9" w15:done="1"/>
  <w15:commentEx w15:paraId="670C7673" w15:done="1"/>
  <w15:commentEx w15:paraId="53DC0AE3" w15:done="0"/>
  <w15:commentEx w15:paraId="589D413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62B8F348" w16cex:dateUtc="2024-03-20T12:31:00Z"/>
  <w16cex:commentExtensible w16cex:durableId="37A70A1F" w16cex:dateUtc="2024-03-20T12:33:00Z"/>
  <w16cex:commentExtensible w16cex:durableId="79FA2E2B" w16cex:dateUtc="2024-03-20T12:43:00Z"/>
  <w16cex:commentExtensible w16cex:durableId="3FDC3FC1" w16cex:dateUtc="2024-03-20T12:45:00Z"/>
  <w16cex:commentExtensible w16cex:durableId="75D79281" w16cex:dateUtc="2024-03-20T12:55:00Z"/>
  <w16cex:commentExtensible w16cex:durableId="73750B22" w16cex:dateUtc="2024-03-20T13:21:00Z"/>
  <w16cex:commentExtensible w16cex:durableId="7DBDA5A6" w16cex:dateUtc="2024-03-20T13:25:00Z"/>
  <w16cex:commentExtensible w16cex:durableId="760321BB" w16cex:dateUtc="2024-03-20T13:52:00Z"/>
  <w16cex:commentExtensible w16cex:durableId="6C620FA0" w16cex:dateUtc="2024-03-21T11:58:00Z"/>
  <w16cex:commentExtensible w16cex:durableId="11A890D8" w16cex:dateUtc="2024-03-20T13:53:00Z"/>
  <w16cex:commentExtensible w16cex:durableId="24307242" w16cex:dateUtc="2024-03-20T13:56:00Z"/>
  <w16cex:commentExtensible w16cex:durableId="0FB0D4FE" w16cex:dateUtc="2024-03-20T13:59:00Z"/>
  <w16cex:commentExtensible w16cex:durableId="7AA68780" w16cex:dateUtc="2024-03-21T12:02:00Z"/>
  <w16cex:commentExtensible w16cex:durableId="0A3DBF8B" w16cex:dateUtc="2024-03-20T13:06:00Z"/>
  <w16cex:commentExtensible w16cex:durableId="17E812C8" w16cex:dateUtc="2024-03-20T13:06:00Z"/>
  <w16cex:commentExtensible w16cex:durableId="361832D6" w16cex:dateUtc="2024-03-20T13:08:00Z"/>
  <w16cex:commentExtensible w16cex:durableId="01616E36" w16cex:dateUtc="2024-03-20T13:09:00Z"/>
  <w16cex:commentExtensible w16cex:durableId="61810461" w16cex:dateUtc="2024-03-20T13:11:00Z"/>
  <w16cex:commentExtensible w16cex:durableId="33DA35D3" w16cex:dateUtc="2024-03-20T13:13:00Z"/>
  <w16cex:commentExtensible w16cex:durableId="69F6B723" w16cex:dateUtc="2024-03-20T13:11:00Z"/>
  <w16cex:commentExtensible w16cex:durableId="35222B9A" w16cex:dateUtc="2024-03-20T13:13:00Z"/>
  <w16cex:commentExtensible w16cex:durableId="68A879E6" w16cex:dateUtc="2024-03-20T13:21:00Z"/>
  <w16cex:commentExtensible w16cex:durableId="6C563719" w16cex:dateUtc="2024-03-21T15:24:00Z"/>
  <w16cex:commentExtensible w16cex:durableId="47FB94BA" w16cex:dateUtc="2024-03-20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270C2F68" w16cid:durableId="62B8F348"/>
  <w16cid:commentId w16cid:paraId="7C0F1089" w16cid:durableId="37A70A1F"/>
  <w16cid:commentId w16cid:paraId="395244A4" w16cid:durableId="79FA2E2B"/>
  <w16cid:commentId w16cid:paraId="314BA44A" w16cid:durableId="3FDC3FC1"/>
  <w16cid:commentId w16cid:paraId="5289E99C" w16cid:durableId="75D79281"/>
  <w16cid:commentId w16cid:paraId="7503751D" w16cid:durableId="73750B22"/>
  <w16cid:commentId w16cid:paraId="414A3F43" w16cid:durableId="7DBDA5A6"/>
  <w16cid:commentId w16cid:paraId="4F9303F2" w16cid:durableId="760321BB"/>
  <w16cid:commentId w16cid:paraId="7B8BC22B" w16cid:durableId="6C620FA0"/>
  <w16cid:commentId w16cid:paraId="78E7D768" w16cid:durableId="11A890D8"/>
  <w16cid:commentId w16cid:paraId="08732B3A" w16cid:durableId="24307242"/>
  <w16cid:commentId w16cid:paraId="4679B318" w16cid:durableId="0FB0D4FE"/>
  <w16cid:commentId w16cid:paraId="33BB75CF" w16cid:durableId="7AA68780"/>
  <w16cid:commentId w16cid:paraId="3D5DFF6C" w16cid:durableId="0A3DBF8B"/>
  <w16cid:commentId w16cid:paraId="40536EE1" w16cid:durableId="17E812C8"/>
  <w16cid:commentId w16cid:paraId="04631665" w16cid:durableId="361832D6"/>
  <w16cid:commentId w16cid:paraId="539F79FA" w16cid:durableId="01616E36"/>
  <w16cid:commentId w16cid:paraId="1901E167" w16cid:durableId="61810461"/>
  <w16cid:commentId w16cid:paraId="7830F8EB" w16cid:durableId="33DA35D3"/>
  <w16cid:commentId w16cid:paraId="2783FE81" w16cid:durableId="69F6B723"/>
  <w16cid:commentId w16cid:paraId="778273B9" w16cid:durableId="35222B9A"/>
  <w16cid:commentId w16cid:paraId="670C7673" w16cid:durableId="68A879E6"/>
  <w16cid:commentId w16cid:paraId="53DC0AE3" w16cid:durableId="6C563719"/>
  <w16cid:commentId w16cid:paraId="589D4137" w16cid:durableId="47FB94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D62EA" w14:textId="77777777" w:rsidR="00865CDA" w:rsidRDefault="00865CDA">
      <w:r>
        <w:separator/>
      </w:r>
    </w:p>
  </w:endnote>
  <w:endnote w:type="continuationSeparator" w:id="0">
    <w:p w14:paraId="3525DFB7" w14:textId="77777777" w:rsidR="00865CDA" w:rsidRDefault="00865C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166B2" w14:textId="77777777" w:rsidR="00865CDA" w:rsidRDefault="00865CDA">
      <w:r>
        <w:separator/>
      </w:r>
    </w:p>
  </w:footnote>
  <w:footnote w:type="continuationSeparator" w:id="0">
    <w:p w14:paraId="351EDC1C" w14:textId="77777777" w:rsidR="00865CDA" w:rsidRDefault="00865C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9B518FC" w:rsidR="00C937A5" w:rsidRPr="006234FF" w:rsidRDefault="00000000">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 xml:space="preserve">Giacomuzzo et al. (2023) </w:t>
    </w:r>
    <w:ins w:id="386"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 mediates the effects of resource flows on biodiversity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9379518">
    <w:abstractNumId w:val="1"/>
  </w:num>
  <w:num w:numId="2" w16cid:durableId="51885926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Windows Live" w15:userId="660378d6b8a00df5"/>
  </w15:person>
  <w15:person w15:author="Florian Altermatt">
    <w15:presenceInfo w15:providerId="AD" w15:userId="S::florian.altermatt@ieu.uzh.ch::393a62bb-40dc-44cc-8c45-cf299abc2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2BBD"/>
    <w:rsid w:val="000130B0"/>
    <w:rsid w:val="00015963"/>
    <w:rsid w:val="0003333A"/>
    <w:rsid w:val="00034E3E"/>
    <w:rsid w:val="00056FDF"/>
    <w:rsid w:val="00057BA8"/>
    <w:rsid w:val="000630A6"/>
    <w:rsid w:val="00074EE0"/>
    <w:rsid w:val="000828A6"/>
    <w:rsid w:val="000B0199"/>
    <w:rsid w:val="000B3DD8"/>
    <w:rsid w:val="000B5654"/>
    <w:rsid w:val="000C5543"/>
    <w:rsid w:val="000C5BED"/>
    <w:rsid w:val="000D2E93"/>
    <w:rsid w:val="000E3642"/>
    <w:rsid w:val="00107DD2"/>
    <w:rsid w:val="00112E64"/>
    <w:rsid w:val="001149E3"/>
    <w:rsid w:val="001162A0"/>
    <w:rsid w:val="00125BCC"/>
    <w:rsid w:val="00134CC2"/>
    <w:rsid w:val="00150825"/>
    <w:rsid w:val="00151249"/>
    <w:rsid w:val="00153704"/>
    <w:rsid w:val="00186DE0"/>
    <w:rsid w:val="00194D5A"/>
    <w:rsid w:val="001B1D75"/>
    <w:rsid w:val="001B419E"/>
    <w:rsid w:val="001B4919"/>
    <w:rsid w:val="001C7449"/>
    <w:rsid w:val="001E3CBE"/>
    <w:rsid w:val="001F0D73"/>
    <w:rsid w:val="001F51D8"/>
    <w:rsid w:val="00200EFF"/>
    <w:rsid w:val="002312A2"/>
    <w:rsid w:val="00241C05"/>
    <w:rsid w:val="00256725"/>
    <w:rsid w:val="00270184"/>
    <w:rsid w:val="002911F8"/>
    <w:rsid w:val="0029608A"/>
    <w:rsid w:val="002961A7"/>
    <w:rsid w:val="002A0F81"/>
    <w:rsid w:val="002A5ADA"/>
    <w:rsid w:val="002A5DF9"/>
    <w:rsid w:val="002A5F52"/>
    <w:rsid w:val="002B31CF"/>
    <w:rsid w:val="002B7368"/>
    <w:rsid w:val="002C6A62"/>
    <w:rsid w:val="0031004F"/>
    <w:rsid w:val="0031034D"/>
    <w:rsid w:val="003167AB"/>
    <w:rsid w:val="003250DE"/>
    <w:rsid w:val="003366A0"/>
    <w:rsid w:val="00340838"/>
    <w:rsid w:val="00352501"/>
    <w:rsid w:val="00372BE1"/>
    <w:rsid w:val="003A0010"/>
    <w:rsid w:val="003A21EF"/>
    <w:rsid w:val="003B186C"/>
    <w:rsid w:val="003C6926"/>
    <w:rsid w:val="003D0C5F"/>
    <w:rsid w:val="003E6F0B"/>
    <w:rsid w:val="003F433D"/>
    <w:rsid w:val="004101FB"/>
    <w:rsid w:val="00413D69"/>
    <w:rsid w:val="00432E38"/>
    <w:rsid w:val="0045011C"/>
    <w:rsid w:val="004550F0"/>
    <w:rsid w:val="004C2AC3"/>
    <w:rsid w:val="00505B3B"/>
    <w:rsid w:val="00506E8D"/>
    <w:rsid w:val="00507068"/>
    <w:rsid w:val="005247C5"/>
    <w:rsid w:val="00531CD0"/>
    <w:rsid w:val="005359B4"/>
    <w:rsid w:val="00536B1C"/>
    <w:rsid w:val="00544AB9"/>
    <w:rsid w:val="005540BA"/>
    <w:rsid w:val="005553D7"/>
    <w:rsid w:val="005627DC"/>
    <w:rsid w:val="00563AA4"/>
    <w:rsid w:val="00593AF5"/>
    <w:rsid w:val="00597176"/>
    <w:rsid w:val="00597E72"/>
    <w:rsid w:val="005A68E0"/>
    <w:rsid w:val="005B7659"/>
    <w:rsid w:val="005B76DC"/>
    <w:rsid w:val="005C1031"/>
    <w:rsid w:val="005D4C61"/>
    <w:rsid w:val="005E3DBB"/>
    <w:rsid w:val="006234FF"/>
    <w:rsid w:val="006236B4"/>
    <w:rsid w:val="006274C5"/>
    <w:rsid w:val="00644E67"/>
    <w:rsid w:val="00645969"/>
    <w:rsid w:val="00676D68"/>
    <w:rsid w:val="0068053E"/>
    <w:rsid w:val="0068742F"/>
    <w:rsid w:val="00695CB1"/>
    <w:rsid w:val="006A1E37"/>
    <w:rsid w:val="006C0211"/>
    <w:rsid w:val="006D4A7A"/>
    <w:rsid w:val="00705972"/>
    <w:rsid w:val="00705E2A"/>
    <w:rsid w:val="00722E57"/>
    <w:rsid w:val="007530D5"/>
    <w:rsid w:val="007B486F"/>
    <w:rsid w:val="007C1FEA"/>
    <w:rsid w:val="007C63D0"/>
    <w:rsid w:val="007E33DF"/>
    <w:rsid w:val="007E3E79"/>
    <w:rsid w:val="007F1CA1"/>
    <w:rsid w:val="007F72F1"/>
    <w:rsid w:val="008225C9"/>
    <w:rsid w:val="00846904"/>
    <w:rsid w:val="008600D8"/>
    <w:rsid w:val="00865CDA"/>
    <w:rsid w:val="008D60E6"/>
    <w:rsid w:val="0091340B"/>
    <w:rsid w:val="00937752"/>
    <w:rsid w:val="00945C05"/>
    <w:rsid w:val="009507D4"/>
    <w:rsid w:val="00957CB4"/>
    <w:rsid w:val="00974503"/>
    <w:rsid w:val="00977149"/>
    <w:rsid w:val="0099059B"/>
    <w:rsid w:val="009A1CCB"/>
    <w:rsid w:val="009A34B8"/>
    <w:rsid w:val="009B3C47"/>
    <w:rsid w:val="009C1392"/>
    <w:rsid w:val="009F60FD"/>
    <w:rsid w:val="00A00BD8"/>
    <w:rsid w:val="00A0124E"/>
    <w:rsid w:val="00A01D23"/>
    <w:rsid w:val="00A15F8F"/>
    <w:rsid w:val="00A2143B"/>
    <w:rsid w:val="00A30761"/>
    <w:rsid w:val="00A4314D"/>
    <w:rsid w:val="00A55DC5"/>
    <w:rsid w:val="00A62875"/>
    <w:rsid w:val="00A76601"/>
    <w:rsid w:val="00A825B6"/>
    <w:rsid w:val="00A87D46"/>
    <w:rsid w:val="00AB2D0C"/>
    <w:rsid w:val="00AD0B82"/>
    <w:rsid w:val="00AD775B"/>
    <w:rsid w:val="00AE1FE1"/>
    <w:rsid w:val="00AF320A"/>
    <w:rsid w:val="00B0677C"/>
    <w:rsid w:val="00B22FED"/>
    <w:rsid w:val="00B30F16"/>
    <w:rsid w:val="00B32CC8"/>
    <w:rsid w:val="00B51AA0"/>
    <w:rsid w:val="00B53D15"/>
    <w:rsid w:val="00BA020D"/>
    <w:rsid w:val="00BA7AFE"/>
    <w:rsid w:val="00BD0614"/>
    <w:rsid w:val="00BD4A7B"/>
    <w:rsid w:val="00BD4B80"/>
    <w:rsid w:val="00BF0C66"/>
    <w:rsid w:val="00BF10B3"/>
    <w:rsid w:val="00BF6606"/>
    <w:rsid w:val="00C02450"/>
    <w:rsid w:val="00C04F66"/>
    <w:rsid w:val="00C06529"/>
    <w:rsid w:val="00C12F40"/>
    <w:rsid w:val="00C15DD3"/>
    <w:rsid w:val="00C25906"/>
    <w:rsid w:val="00C36F6C"/>
    <w:rsid w:val="00C40DEB"/>
    <w:rsid w:val="00C673CD"/>
    <w:rsid w:val="00C937A5"/>
    <w:rsid w:val="00CD410F"/>
    <w:rsid w:val="00CD58B9"/>
    <w:rsid w:val="00D035BC"/>
    <w:rsid w:val="00D2328A"/>
    <w:rsid w:val="00D324BB"/>
    <w:rsid w:val="00D35CAC"/>
    <w:rsid w:val="00D368AA"/>
    <w:rsid w:val="00D42379"/>
    <w:rsid w:val="00D443C1"/>
    <w:rsid w:val="00D44989"/>
    <w:rsid w:val="00D65D83"/>
    <w:rsid w:val="00D66FCB"/>
    <w:rsid w:val="00D67186"/>
    <w:rsid w:val="00D82259"/>
    <w:rsid w:val="00D8302A"/>
    <w:rsid w:val="00DA0EBA"/>
    <w:rsid w:val="00DC0E43"/>
    <w:rsid w:val="00DC3023"/>
    <w:rsid w:val="00DC7627"/>
    <w:rsid w:val="00DD5FFE"/>
    <w:rsid w:val="00DD7C00"/>
    <w:rsid w:val="00DF46B4"/>
    <w:rsid w:val="00E025BF"/>
    <w:rsid w:val="00E03876"/>
    <w:rsid w:val="00E0598D"/>
    <w:rsid w:val="00E13F63"/>
    <w:rsid w:val="00E16A83"/>
    <w:rsid w:val="00E21985"/>
    <w:rsid w:val="00E37D9C"/>
    <w:rsid w:val="00E758EF"/>
    <w:rsid w:val="00E859A4"/>
    <w:rsid w:val="00E87651"/>
    <w:rsid w:val="00EC57BD"/>
    <w:rsid w:val="00EF4048"/>
    <w:rsid w:val="00F00026"/>
    <w:rsid w:val="00F07236"/>
    <w:rsid w:val="00F21FD1"/>
    <w:rsid w:val="00F63A60"/>
    <w:rsid w:val="00F71FCA"/>
    <w:rsid w:val="00F74A86"/>
    <w:rsid w:val="00F80A1D"/>
    <w:rsid w:val="00F82FB5"/>
    <w:rsid w:val="00F95A4B"/>
    <w:rsid w:val="00F97680"/>
    <w:rsid w:val="00FB41E1"/>
    <w:rsid w:val="00FE349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B4BB8"/>
    <w:rsid w:val="0018449A"/>
    <w:rsid w:val="00255FE2"/>
    <w:rsid w:val="00385EF1"/>
    <w:rsid w:val="008A0ED8"/>
    <w:rsid w:val="00A77CB0"/>
    <w:rsid w:val="00AF5398"/>
    <w:rsid w:val="00B2450C"/>
    <w:rsid w:val="00FA5ED2"/>
    <w:rsid w:val="00FB7CB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DE"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ED2"/>
    <w:rPr>
      <w:color w:val="666666"/>
    </w:rPr>
  </w:style>
  <w:style w:type="paragraph" w:customStyle="1" w:styleId="8936A558AD21EC4D909B0B2BEAB5B71B">
    <w:name w:val="8936A558AD21EC4D909B0B2BEAB5B71B"/>
    <w:rsid w:val="00FA5E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DOI&quot;:&quot;10.1086/282174&quot;,&quot;ISSN&quot;:&quot;0003-0147&quot;,&quot;URL&quot;:&quot;https://www.journals.uchicago.edu/doi/10.1086/282174&quot;,&quot;issued&quot;:{&quot;date-parts&quot;:[[1961,5]]},&quot;page&quot;:&quot;169-193&quot;,&quot;issue&quot;:&quot;882&quot;,&quot;volume&quot;:&quot;95&quot;},&quot;isTemporary&quot;:false}],&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quot;},{&quot;citationID&quot;:&quot;MENDELEY_CITATION_2008772d-be61-4d65-b977-f7a29b9185ce&quot;,&quot;properties&quot;:{&quot;noteIndex&quot;:0},&quot;isEdited&quot;:false,&quot;manualOverride&quot;:{&quot;isManuallyOverridden&quot;:false,&quot;citeprocText&quot;:&quot;(Losos &amp;#38; Ricklefs, 2009)&quot;,&quot;manualOverrideText&quot;:&quot;&quot;},&quot;citationTag&quot;:&quot;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DOI&quot;:&quot;10.1038/152264a0&quot;,&quot;ISSN&quot;:&quot;0028-0836&quot;,&quot;URL&quot;:&quot;https://www.nature.com/articles/152264a0&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DOI&quot;:&quot;10.1038/35008063&quot;,&quot;ISSN&quot;:&quot;0028-0836&quot;,&quot;URL&quot;:&quot;https://www.nature.com/articles/35008063&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true,&quot;citeprocText&quot;:&quot;(Gravel, Mouquet, et al., 2010)&quot;,&quot;manualOverrideText&quot;:&quot;(Gravel, Mouquet, et al., 2010\u0005)&quot;},&quot;citationTag&quot;:&quot;MENDELEY_CITATION_v3_eyJjaXRhdGlvbklEIjoiTUVOREVMRVlfQ0lUQVRJT05fNWUxMTY3NDYtMjhkMS00NjUxLTlmNmEtOThkYWQzNTAxOGMzIiwicHJvcGVydGllcyI6eyJub3RlSW5kZXgiOjB9LCJpc0VkaXRlZCI6ZmFsc2UsIm1hbnVhbE92ZXJyaWRlIjp7ImlzTWFudWFsbHlPdmVycmlkZGVuIjp0cnVlLCJjaXRlcHJvY1RleHQiOiIoR3JhdmVsLCBNb3VxdWV0LCBldCBhbC4sIDIwMTApIiwibWFudWFsT3ZlcnJpZGVUZXh0IjoiKEdyYXZlbCwgTW91cXVldCwgZXQgYWwuLCAyMDEwXHUwMDA1KS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container-title-short&quot;:&quot;Mach Learn&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container-title-short&quot;:&quot;Ecol Monogr&quot;,&quot;issued&quot;:{&quot;date-parts&quot;:[[1957]]},&quot;page&quot;:&quot;325-349&quot;,&quot;issue&quot;:&quot;4&quot;,&quot;volume&quot;:&quot;27&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39608210-6ebe-478c-9ebf-828828b591d4&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a1d58e43-47ea-48d0-b39d-70e357f64ea9&quot;,&quot;properties&quot;:{&quot;noteIndex&quot;:0},&quot;isEdited&quot;:false,&quot;manualOverride&quot;:{&quot;isManuallyOverridden&quot;:false,&quot;citeprocText&quot;:&quot;(Gravel, Guichard, et al., 2010)&quot;,&quot;manualOverrideText&quot;:&quot;&quot;},&quot;citationTag&quot;:&quot;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a43482e9-d312-4ca8-a90e-d6c88ad86dae&quot;,&quot;properties&quot;:{&quot;noteIndex&quot;:0},&quot;isEdited&quot;:false,&quot;manualOverride&quot;:{&quot;isManuallyOverridden&quot;:false,&quot;citeprocText&quot;:&quot;(Loreau et al., 2013)&quot;,&quot;manualOverrideText&quot;:&quot;&quot;},&quot;citationTag&quot;:&quot;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quot;,&quot;citationItems&quot;:[{&quot;id&quot;:&quot;5db6e229-32e6-33df-943c-88910257baa9&quot;,&quot;itemData&quot;:{&quot;type&quot;:&quot;article-journal&quot;,&quot;id&quot;:&quot;5db6e229-32e6-33df-943c-88910257baa9&quot;,&quot;title&quot;:&quot;Unifying sources and sinks in ecology and Earth sciences&quot;,&quot;author&quot;:[{&quot;family&quot;:&quot;Loreau&quot;,&quot;given&quot;:&quot;Michel&quot;,&quot;parse-names&quot;:false,&quot;dropping-particle&quot;:&quot;&quot;,&quot;non-dropping-particle&quot;:&quot;&quot;},{&quot;family&quot;:&quot;Daufresne&quot;,&quot;given&quot;:&quot;Tanguy&quot;,&quot;parse-names&quot;:false,&quot;dropping-particle&quot;:&quot;&quot;,&quot;non-dropping-particle&quot;:&quot;&quot;},{&quot;family&quot;:&quot;Gonzalez&quot;,&quot;given&quot;:&quot;Andrew&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eroux&quot;,&quot;given&quot;:&quot;Shawn J.&quot;,&quot;parse-names&quot;:false,&quot;dropping-particle&quot;:&quot;&quot;,&quot;non-dropping-part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t;non-dropping-particle&quot;:&quot;&quot;},{&quot;family&quot;:&quot;Mouquet&quot;,&quot;given&quot;:&quot;Nicolas&quot;,&quot;parse-names&quot;:false,&quot;dropping-particle&quot;:&quot;&quot;,&quot;non-dropping-particle&quot;:&quot;&quot;}],&quot;container-title&quot;:&quot;Biological Reviews&quot;,&quot;DOI&quot;:&quot;10.1111/brv.12003&quot;,&quot;ISSN&quot;:&quot;14647931&quot;,&quot;PMID&quot;:&quot;23199341&quot;,&quot;issued&quot;:{&quot;date-parts&quot;:[[2013,5]]},&quot;page&quot;:&quot;365-379&quot;,&quot;abstract&quot;:&quot;The paired source and sink concepts are used increasingly in ecology and Earth sciences, but they have evolved in divergent directions, hampering communication across disciplines. We propose a conceptual framework that unifies existing definitions, and review their most significant consequences for the various disciplines. A general definition of the source and sink concepts that transcends disciplines is based on net flows between the components of a system: a source is a subsystem that is a net exporter of some living or non-living entities of interest, and a sink is a net importer of these entities. Sources and sinks can further be classified as conditional and unconditional, depending on the intrinsic propensity of subsystems to either produce (source) or absorb (sink) a surplus of these entities under some (conditional) or all (unconditional) conditions. The distinction between conditional and unconditional sources and sinks, however, is strongly context dependent. Sources can turn into sinks, and vice versa, when the context is changed, when systems are subject to temporal fluctuations or evolution, or when they are considered at different spatial and temporal scales. The conservation of ecosystem services requires careful consideration of the source-sink dynamics of multiple ecosystem components. Our synthesis shows that source-sink dynamics has profound consequences for our ability to understand, predict, and manage species and ecosystems in heterogeneous landscapes. © 2012 Cambridge Philosophical Society.&quot;,&quot;issue&quot;:&quot;2&quot;,&quot;volume&quot;:&quot;88&quot;,&quot;container-title-short&quot;:&quot;&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e.g., Gounand et al., 2017; Gravel, Mouquet, et al., 2010; Marleau &amp; Guichard, 2019; Peller et al., 2022)&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container-title-short&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cb9d72b1-7b6a-4e19-bacc-af42e84e6d30&quot;,&quot;properties&quot;:{&quot;noteIndex&quot;:0},&quot;isEdited&quot;:false,&quot;manualOverride&quot;:{&quot;isManuallyOverridden&quot;:fals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Harvey et al., 2018, 2020&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isTemporary&quot;:false}]},{&quot;citationID&quot;:&quot;MENDELEY_CITATION_1074cb6f-ee96-43d3-8785-aec1e3080d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0f97df1d-5d31-4eac-b38f-9654ac924291&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d1d0aeed-b76f-48ef-bde4-1c99fc2a9367&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7ce637f7-ce07-4112-bc6e-7fe07a77f396&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4ce95b92-cb86-4554-b5b8-662fc4e705cf&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846156f2-e03f-4240-9b6e-0aed8e2d96d3&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Props1.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39</Pages>
  <Words>8989</Words>
  <Characters>51238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204</cp:revision>
  <dcterms:created xsi:type="dcterms:W3CDTF">2024-01-22T15:06:00Z</dcterms:created>
  <dcterms:modified xsi:type="dcterms:W3CDTF">2024-03-21T15:30:00Z</dcterms:modified>
</cp:coreProperties>
</file>